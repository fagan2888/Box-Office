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8F6219" w14:textId="40E71680" w:rsidR="00B56BD5" w:rsidRDefault="00FE52EF" w:rsidP="00226AF6">
      <w:pPr>
        <w:jc w:val="center"/>
        <w:rPr>
          <w:rFonts w:ascii="Times New Roman" w:eastAsia="Times New Roman" w:hAnsi="Times New Roman" w:cs="Times New Roman"/>
        </w:rPr>
      </w:pPr>
      <w:r w:rsidRPr="00B56BD5">
        <w:rPr>
          <w:rFonts w:ascii="Times New Roman" w:eastAsia="Times New Roman" w:hAnsi="Times New Roman" w:cs="Times New Roman"/>
        </w:rPr>
        <w:fldChar w:fldCharType="begin"/>
      </w:r>
      <w:r w:rsidR="000C69DE">
        <w:rPr>
          <w:rFonts w:ascii="Times New Roman" w:eastAsia="Times New Roman" w:hAnsi="Times New Roman" w:cs="Times New Roman"/>
        </w:rPr>
        <w:instrText xml:space="preserve"> INCLUDEPICTURE "C:\\var\\folders\\wn\\64h8clb56x5c1nmcc4b33f9r0000gn\\T\\com.microsoft.Word\\WebArchiveCopyPasteTempFiles\\Crazy-Rich-Asians-Review-.jpg" \* MERGEFORMAT </w:instrText>
      </w:r>
      <w:r w:rsidRPr="00B56BD5">
        <w:rPr>
          <w:rFonts w:ascii="Times New Roman" w:eastAsia="Times New Roman" w:hAnsi="Times New Roman" w:cs="Times New Roman"/>
        </w:rPr>
        <w:fldChar w:fldCharType="separate"/>
      </w:r>
      <w:r w:rsidRPr="00B56BD5">
        <w:rPr>
          <w:rFonts w:ascii="Times New Roman" w:eastAsia="Times New Roman" w:hAnsi="Times New Roman" w:cs="Times New Roman"/>
          <w:noProof/>
        </w:rPr>
        <w:drawing>
          <wp:inline distT="0" distB="0" distL="0" distR="0" wp14:anchorId="154BFC30" wp14:editId="1F16891E">
            <wp:extent cx="5676900" cy="7937500"/>
            <wp:effectExtent l="0" t="0" r="0" b="0"/>
            <wp:docPr id="1" name="Picture 1" descr="Image result for crazy rich asians cover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razy rich asians cover phot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76900" cy="7937500"/>
                    </a:xfrm>
                    <a:prstGeom prst="rect">
                      <a:avLst/>
                    </a:prstGeom>
                    <a:noFill/>
                    <a:ln>
                      <a:noFill/>
                    </a:ln>
                  </pic:spPr>
                </pic:pic>
              </a:graphicData>
            </a:graphic>
          </wp:inline>
        </w:drawing>
      </w:r>
      <w:r w:rsidRPr="00B56BD5">
        <w:rPr>
          <w:rFonts w:ascii="Times New Roman" w:eastAsia="Times New Roman" w:hAnsi="Times New Roman" w:cs="Times New Roman"/>
        </w:rPr>
        <w:fldChar w:fldCharType="end"/>
      </w:r>
    </w:p>
    <w:p w14:paraId="4EB322E3" w14:textId="77777777" w:rsidR="00FE52EF" w:rsidRPr="00226AF6" w:rsidRDefault="00FE52EF" w:rsidP="00226AF6">
      <w:pPr>
        <w:jc w:val="center"/>
        <w:rPr>
          <w:rFonts w:ascii="Times New Roman" w:eastAsia="Times New Roman" w:hAnsi="Times New Roman" w:cs="Times New Roman"/>
        </w:rPr>
      </w:pPr>
    </w:p>
    <w:sdt>
      <w:sdtPr>
        <w:rPr>
          <w:rFonts w:asciiTheme="minorHAnsi" w:eastAsiaTheme="minorHAnsi" w:hAnsiTheme="minorHAnsi" w:cstheme="minorBidi"/>
          <w:color w:val="auto"/>
          <w:sz w:val="22"/>
          <w:szCs w:val="22"/>
        </w:rPr>
        <w:id w:val="-1830126631"/>
        <w:docPartObj>
          <w:docPartGallery w:val="Table of Contents"/>
          <w:docPartUnique/>
        </w:docPartObj>
      </w:sdtPr>
      <w:sdtEndPr>
        <w:rPr>
          <w:b/>
          <w:bCs/>
          <w:noProof/>
          <w:sz w:val="24"/>
          <w:szCs w:val="24"/>
        </w:rPr>
      </w:sdtEndPr>
      <w:sdtContent>
        <w:p w14:paraId="494E3515" w14:textId="77777777" w:rsidR="00B56BD5" w:rsidRPr="00272B7D" w:rsidRDefault="00B56BD5" w:rsidP="00B56BD5">
          <w:pPr>
            <w:pStyle w:val="TOCHeading"/>
            <w:rPr>
              <w:rFonts w:asciiTheme="minorHAnsi" w:eastAsiaTheme="minorHAnsi" w:hAnsiTheme="minorHAnsi" w:cstheme="minorBidi"/>
              <w:color w:val="auto"/>
              <w:sz w:val="22"/>
              <w:szCs w:val="22"/>
            </w:rPr>
          </w:pPr>
        </w:p>
        <w:p w14:paraId="377EB1E5" w14:textId="3CBBC274" w:rsidR="00900073" w:rsidRDefault="00B56BD5">
          <w:pPr>
            <w:pStyle w:val="TOC1"/>
            <w:tabs>
              <w:tab w:val="right" w:leader="dot" w:pos="10070"/>
            </w:tabs>
            <w:rPr>
              <w:ins w:id="0" w:author="George Brooks" w:date="2018-09-07T19:27:00Z"/>
              <w:rFonts w:eastAsiaTheme="minorEastAsia"/>
              <w:noProof/>
              <w:sz w:val="24"/>
              <w:szCs w:val="24"/>
            </w:rPr>
          </w:pPr>
          <w:r>
            <w:fldChar w:fldCharType="begin"/>
          </w:r>
          <w:r>
            <w:instrText xml:space="preserve"> TOC \o "1-3" \h \z \u </w:instrText>
          </w:r>
          <w:r>
            <w:fldChar w:fldCharType="separate"/>
          </w:r>
          <w:ins w:id="1" w:author="George Brooks" w:date="2018-09-07T19:27:00Z">
            <w:r w:rsidR="00900073" w:rsidRPr="00B1614B">
              <w:rPr>
                <w:rStyle w:val="Hyperlink"/>
                <w:noProof/>
              </w:rPr>
              <w:fldChar w:fldCharType="begin"/>
            </w:r>
            <w:r w:rsidR="00900073" w:rsidRPr="00B1614B">
              <w:rPr>
                <w:rStyle w:val="Hyperlink"/>
                <w:noProof/>
              </w:rPr>
              <w:instrText xml:space="preserve"> </w:instrText>
            </w:r>
            <w:r w:rsidR="00900073">
              <w:rPr>
                <w:noProof/>
              </w:rPr>
              <w:instrText>HYPERLINK \l "_Toc524111773"</w:instrText>
            </w:r>
            <w:r w:rsidR="00900073" w:rsidRPr="00B1614B">
              <w:rPr>
                <w:rStyle w:val="Hyperlink"/>
                <w:noProof/>
              </w:rPr>
              <w:instrText xml:space="preserve"> </w:instrText>
            </w:r>
            <w:r w:rsidR="00900073" w:rsidRPr="00B1614B">
              <w:rPr>
                <w:rStyle w:val="Hyperlink"/>
                <w:noProof/>
              </w:rPr>
            </w:r>
            <w:r w:rsidR="00900073" w:rsidRPr="00B1614B">
              <w:rPr>
                <w:rStyle w:val="Hyperlink"/>
                <w:noProof/>
              </w:rPr>
              <w:fldChar w:fldCharType="separate"/>
            </w:r>
            <w:r w:rsidR="00900073" w:rsidRPr="00B1614B">
              <w:rPr>
                <w:rStyle w:val="Hyperlink"/>
                <w:noProof/>
              </w:rPr>
              <w:t>Section 1: Background</w:t>
            </w:r>
            <w:r w:rsidR="00900073">
              <w:rPr>
                <w:noProof/>
                <w:webHidden/>
              </w:rPr>
              <w:tab/>
            </w:r>
            <w:r w:rsidR="00900073">
              <w:rPr>
                <w:noProof/>
                <w:webHidden/>
              </w:rPr>
              <w:fldChar w:fldCharType="begin"/>
            </w:r>
            <w:r w:rsidR="00900073">
              <w:rPr>
                <w:noProof/>
                <w:webHidden/>
              </w:rPr>
              <w:instrText xml:space="preserve"> PAGEREF _Toc524111773 \h </w:instrText>
            </w:r>
            <w:r w:rsidR="00900073">
              <w:rPr>
                <w:noProof/>
                <w:webHidden/>
              </w:rPr>
            </w:r>
          </w:ins>
          <w:r w:rsidR="00900073">
            <w:rPr>
              <w:noProof/>
              <w:webHidden/>
            </w:rPr>
            <w:fldChar w:fldCharType="separate"/>
          </w:r>
          <w:ins w:id="2" w:author="George Brooks" w:date="2018-09-07T19:27:00Z">
            <w:r w:rsidR="00900073">
              <w:rPr>
                <w:noProof/>
                <w:webHidden/>
              </w:rPr>
              <w:t>3</w:t>
            </w:r>
            <w:r w:rsidR="00900073">
              <w:rPr>
                <w:noProof/>
                <w:webHidden/>
              </w:rPr>
              <w:fldChar w:fldCharType="end"/>
            </w:r>
            <w:r w:rsidR="00900073" w:rsidRPr="00B1614B">
              <w:rPr>
                <w:rStyle w:val="Hyperlink"/>
                <w:noProof/>
              </w:rPr>
              <w:fldChar w:fldCharType="end"/>
            </w:r>
          </w:ins>
        </w:p>
        <w:p w14:paraId="127B6D8B" w14:textId="2EC6B47E" w:rsidR="00900073" w:rsidRDefault="00900073">
          <w:pPr>
            <w:pStyle w:val="TOC2"/>
            <w:tabs>
              <w:tab w:val="right" w:leader="dot" w:pos="10070"/>
            </w:tabs>
            <w:rPr>
              <w:ins w:id="3" w:author="George Brooks" w:date="2018-09-07T19:27:00Z"/>
              <w:rFonts w:eastAsiaTheme="minorEastAsia"/>
              <w:noProof/>
              <w:sz w:val="24"/>
              <w:szCs w:val="24"/>
            </w:rPr>
          </w:pPr>
          <w:ins w:id="4" w:author="George Brooks" w:date="2018-09-07T19:27:00Z">
            <w:r w:rsidRPr="00B1614B">
              <w:rPr>
                <w:rStyle w:val="Hyperlink"/>
                <w:noProof/>
              </w:rPr>
              <w:fldChar w:fldCharType="begin"/>
            </w:r>
            <w:r w:rsidRPr="00B1614B">
              <w:rPr>
                <w:rStyle w:val="Hyperlink"/>
                <w:noProof/>
              </w:rPr>
              <w:instrText xml:space="preserve"> </w:instrText>
            </w:r>
            <w:r>
              <w:rPr>
                <w:noProof/>
              </w:rPr>
              <w:instrText>HYPERLINK \l "_Toc524111774"</w:instrText>
            </w:r>
            <w:r w:rsidRPr="00B1614B">
              <w:rPr>
                <w:rStyle w:val="Hyperlink"/>
                <w:noProof/>
              </w:rPr>
              <w:instrText xml:space="preserve"> </w:instrText>
            </w:r>
            <w:r w:rsidRPr="00B1614B">
              <w:rPr>
                <w:rStyle w:val="Hyperlink"/>
                <w:noProof/>
              </w:rPr>
            </w:r>
            <w:r w:rsidRPr="00B1614B">
              <w:rPr>
                <w:rStyle w:val="Hyperlink"/>
                <w:noProof/>
              </w:rPr>
              <w:fldChar w:fldCharType="separate"/>
            </w:r>
            <w:r w:rsidRPr="00B1614B">
              <w:rPr>
                <w:rStyle w:val="Hyperlink"/>
                <w:noProof/>
              </w:rPr>
              <w:t>Part 1A: Why Are We Interested?</w:t>
            </w:r>
            <w:r>
              <w:rPr>
                <w:noProof/>
                <w:webHidden/>
              </w:rPr>
              <w:tab/>
            </w:r>
            <w:r>
              <w:rPr>
                <w:noProof/>
                <w:webHidden/>
              </w:rPr>
              <w:fldChar w:fldCharType="begin"/>
            </w:r>
            <w:r>
              <w:rPr>
                <w:noProof/>
                <w:webHidden/>
              </w:rPr>
              <w:instrText xml:space="preserve"> PAGEREF _Toc524111774 \h </w:instrText>
            </w:r>
            <w:r>
              <w:rPr>
                <w:noProof/>
                <w:webHidden/>
              </w:rPr>
            </w:r>
          </w:ins>
          <w:r>
            <w:rPr>
              <w:noProof/>
              <w:webHidden/>
            </w:rPr>
            <w:fldChar w:fldCharType="separate"/>
          </w:r>
          <w:ins w:id="5" w:author="George Brooks" w:date="2018-09-07T19:27:00Z">
            <w:r>
              <w:rPr>
                <w:noProof/>
                <w:webHidden/>
              </w:rPr>
              <w:t>3</w:t>
            </w:r>
            <w:r>
              <w:rPr>
                <w:noProof/>
                <w:webHidden/>
              </w:rPr>
              <w:fldChar w:fldCharType="end"/>
            </w:r>
            <w:r w:rsidRPr="00B1614B">
              <w:rPr>
                <w:rStyle w:val="Hyperlink"/>
                <w:noProof/>
              </w:rPr>
              <w:fldChar w:fldCharType="end"/>
            </w:r>
          </w:ins>
        </w:p>
        <w:p w14:paraId="24262EB0" w14:textId="2F9F0F8C" w:rsidR="00900073" w:rsidRDefault="00900073">
          <w:pPr>
            <w:pStyle w:val="TOC2"/>
            <w:tabs>
              <w:tab w:val="right" w:leader="dot" w:pos="10070"/>
            </w:tabs>
            <w:rPr>
              <w:ins w:id="6" w:author="George Brooks" w:date="2018-09-07T19:27:00Z"/>
              <w:rFonts w:eastAsiaTheme="minorEastAsia"/>
              <w:noProof/>
              <w:sz w:val="24"/>
              <w:szCs w:val="24"/>
            </w:rPr>
          </w:pPr>
          <w:ins w:id="7" w:author="George Brooks" w:date="2018-09-07T19:27:00Z">
            <w:r w:rsidRPr="00B1614B">
              <w:rPr>
                <w:rStyle w:val="Hyperlink"/>
                <w:noProof/>
              </w:rPr>
              <w:fldChar w:fldCharType="begin"/>
            </w:r>
            <w:r w:rsidRPr="00B1614B">
              <w:rPr>
                <w:rStyle w:val="Hyperlink"/>
                <w:noProof/>
              </w:rPr>
              <w:instrText xml:space="preserve"> </w:instrText>
            </w:r>
            <w:r>
              <w:rPr>
                <w:noProof/>
              </w:rPr>
              <w:instrText>HYPERLINK \l "_Toc524111775"</w:instrText>
            </w:r>
            <w:r w:rsidRPr="00B1614B">
              <w:rPr>
                <w:rStyle w:val="Hyperlink"/>
                <w:noProof/>
              </w:rPr>
              <w:instrText xml:space="preserve"> </w:instrText>
            </w:r>
            <w:r w:rsidRPr="00B1614B">
              <w:rPr>
                <w:rStyle w:val="Hyperlink"/>
                <w:noProof/>
              </w:rPr>
            </w:r>
            <w:r w:rsidRPr="00B1614B">
              <w:rPr>
                <w:rStyle w:val="Hyperlink"/>
                <w:noProof/>
              </w:rPr>
              <w:fldChar w:fldCharType="separate"/>
            </w:r>
            <w:r w:rsidRPr="00B1614B">
              <w:rPr>
                <w:rStyle w:val="Hyperlink"/>
                <w:noProof/>
              </w:rPr>
              <w:t>Part 1B: Literature Review</w:t>
            </w:r>
            <w:r>
              <w:rPr>
                <w:noProof/>
                <w:webHidden/>
              </w:rPr>
              <w:tab/>
            </w:r>
            <w:r>
              <w:rPr>
                <w:noProof/>
                <w:webHidden/>
              </w:rPr>
              <w:fldChar w:fldCharType="begin"/>
            </w:r>
            <w:r>
              <w:rPr>
                <w:noProof/>
                <w:webHidden/>
              </w:rPr>
              <w:instrText xml:space="preserve"> PAGEREF _Toc524111775 \h </w:instrText>
            </w:r>
            <w:r>
              <w:rPr>
                <w:noProof/>
                <w:webHidden/>
              </w:rPr>
            </w:r>
          </w:ins>
          <w:r>
            <w:rPr>
              <w:noProof/>
              <w:webHidden/>
            </w:rPr>
            <w:fldChar w:fldCharType="separate"/>
          </w:r>
          <w:ins w:id="8" w:author="George Brooks" w:date="2018-09-07T19:27:00Z">
            <w:r>
              <w:rPr>
                <w:noProof/>
                <w:webHidden/>
              </w:rPr>
              <w:t>3</w:t>
            </w:r>
            <w:r>
              <w:rPr>
                <w:noProof/>
                <w:webHidden/>
              </w:rPr>
              <w:fldChar w:fldCharType="end"/>
            </w:r>
            <w:r w:rsidRPr="00B1614B">
              <w:rPr>
                <w:rStyle w:val="Hyperlink"/>
                <w:noProof/>
              </w:rPr>
              <w:fldChar w:fldCharType="end"/>
            </w:r>
          </w:ins>
        </w:p>
        <w:p w14:paraId="67D9CA76" w14:textId="7AB38716" w:rsidR="00900073" w:rsidRDefault="00900073">
          <w:pPr>
            <w:pStyle w:val="TOC2"/>
            <w:tabs>
              <w:tab w:val="right" w:leader="dot" w:pos="10070"/>
            </w:tabs>
            <w:rPr>
              <w:ins w:id="9" w:author="George Brooks" w:date="2018-09-07T19:27:00Z"/>
              <w:rFonts w:eastAsiaTheme="minorEastAsia"/>
              <w:noProof/>
              <w:sz w:val="24"/>
              <w:szCs w:val="24"/>
            </w:rPr>
          </w:pPr>
          <w:ins w:id="10" w:author="George Brooks" w:date="2018-09-07T19:27:00Z">
            <w:r w:rsidRPr="00B1614B">
              <w:rPr>
                <w:rStyle w:val="Hyperlink"/>
                <w:noProof/>
              </w:rPr>
              <w:fldChar w:fldCharType="begin"/>
            </w:r>
            <w:r w:rsidRPr="00B1614B">
              <w:rPr>
                <w:rStyle w:val="Hyperlink"/>
                <w:noProof/>
              </w:rPr>
              <w:instrText xml:space="preserve"> </w:instrText>
            </w:r>
            <w:r>
              <w:rPr>
                <w:noProof/>
              </w:rPr>
              <w:instrText>HYPERLINK \l "_Toc524111776"</w:instrText>
            </w:r>
            <w:r w:rsidRPr="00B1614B">
              <w:rPr>
                <w:rStyle w:val="Hyperlink"/>
                <w:noProof/>
              </w:rPr>
              <w:instrText xml:space="preserve"> </w:instrText>
            </w:r>
            <w:r w:rsidRPr="00B1614B">
              <w:rPr>
                <w:rStyle w:val="Hyperlink"/>
                <w:noProof/>
              </w:rPr>
            </w:r>
            <w:r w:rsidRPr="00B1614B">
              <w:rPr>
                <w:rStyle w:val="Hyperlink"/>
                <w:noProof/>
              </w:rPr>
              <w:fldChar w:fldCharType="separate"/>
            </w:r>
            <w:r w:rsidRPr="00B1614B">
              <w:rPr>
                <w:rStyle w:val="Hyperlink"/>
                <w:noProof/>
              </w:rPr>
              <w:t>Part 1C: Project Criteria/Limitations</w:t>
            </w:r>
            <w:r>
              <w:rPr>
                <w:noProof/>
                <w:webHidden/>
              </w:rPr>
              <w:tab/>
            </w:r>
            <w:r>
              <w:rPr>
                <w:noProof/>
                <w:webHidden/>
              </w:rPr>
              <w:fldChar w:fldCharType="begin"/>
            </w:r>
            <w:r>
              <w:rPr>
                <w:noProof/>
                <w:webHidden/>
              </w:rPr>
              <w:instrText xml:space="preserve"> PAGEREF _Toc524111776 \h </w:instrText>
            </w:r>
            <w:r>
              <w:rPr>
                <w:noProof/>
                <w:webHidden/>
              </w:rPr>
            </w:r>
          </w:ins>
          <w:r>
            <w:rPr>
              <w:noProof/>
              <w:webHidden/>
            </w:rPr>
            <w:fldChar w:fldCharType="separate"/>
          </w:r>
          <w:ins w:id="11" w:author="George Brooks" w:date="2018-09-07T19:27:00Z">
            <w:r>
              <w:rPr>
                <w:noProof/>
                <w:webHidden/>
              </w:rPr>
              <w:t>4</w:t>
            </w:r>
            <w:r>
              <w:rPr>
                <w:noProof/>
                <w:webHidden/>
              </w:rPr>
              <w:fldChar w:fldCharType="end"/>
            </w:r>
            <w:r w:rsidRPr="00B1614B">
              <w:rPr>
                <w:rStyle w:val="Hyperlink"/>
                <w:noProof/>
              </w:rPr>
              <w:fldChar w:fldCharType="end"/>
            </w:r>
          </w:ins>
        </w:p>
        <w:p w14:paraId="2938F75F" w14:textId="427E115D" w:rsidR="00900073" w:rsidRDefault="00900073">
          <w:pPr>
            <w:pStyle w:val="TOC1"/>
            <w:tabs>
              <w:tab w:val="right" w:leader="dot" w:pos="10070"/>
            </w:tabs>
            <w:rPr>
              <w:ins w:id="12" w:author="George Brooks" w:date="2018-09-07T19:27:00Z"/>
              <w:rFonts w:eastAsiaTheme="minorEastAsia"/>
              <w:noProof/>
              <w:sz w:val="24"/>
              <w:szCs w:val="24"/>
            </w:rPr>
          </w:pPr>
          <w:ins w:id="13" w:author="George Brooks" w:date="2018-09-07T19:27:00Z">
            <w:r w:rsidRPr="00B1614B">
              <w:rPr>
                <w:rStyle w:val="Hyperlink"/>
                <w:noProof/>
              </w:rPr>
              <w:fldChar w:fldCharType="begin"/>
            </w:r>
            <w:r w:rsidRPr="00B1614B">
              <w:rPr>
                <w:rStyle w:val="Hyperlink"/>
                <w:noProof/>
              </w:rPr>
              <w:instrText xml:space="preserve"> </w:instrText>
            </w:r>
            <w:r>
              <w:rPr>
                <w:noProof/>
              </w:rPr>
              <w:instrText>HYPERLINK \l "_Toc524111777"</w:instrText>
            </w:r>
            <w:r w:rsidRPr="00B1614B">
              <w:rPr>
                <w:rStyle w:val="Hyperlink"/>
                <w:noProof/>
              </w:rPr>
              <w:instrText xml:space="preserve"> </w:instrText>
            </w:r>
            <w:r w:rsidRPr="00B1614B">
              <w:rPr>
                <w:rStyle w:val="Hyperlink"/>
                <w:noProof/>
              </w:rPr>
            </w:r>
            <w:r w:rsidRPr="00B1614B">
              <w:rPr>
                <w:rStyle w:val="Hyperlink"/>
                <w:noProof/>
              </w:rPr>
              <w:fldChar w:fldCharType="separate"/>
            </w:r>
            <w:r w:rsidRPr="00B1614B">
              <w:rPr>
                <w:rStyle w:val="Hyperlink"/>
                <w:noProof/>
              </w:rPr>
              <w:t>Section 2: Data Gathering</w:t>
            </w:r>
            <w:r>
              <w:rPr>
                <w:noProof/>
                <w:webHidden/>
              </w:rPr>
              <w:tab/>
            </w:r>
            <w:r>
              <w:rPr>
                <w:noProof/>
                <w:webHidden/>
              </w:rPr>
              <w:fldChar w:fldCharType="begin"/>
            </w:r>
            <w:r>
              <w:rPr>
                <w:noProof/>
                <w:webHidden/>
              </w:rPr>
              <w:instrText xml:space="preserve"> PAGEREF _Toc524111777 \h </w:instrText>
            </w:r>
            <w:r>
              <w:rPr>
                <w:noProof/>
                <w:webHidden/>
              </w:rPr>
            </w:r>
          </w:ins>
          <w:r>
            <w:rPr>
              <w:noProof/>
              <w:webHidden/>
            </w:rPr>
            <w:fldChar w:fldCharType="separate"/>
          </w:r>
          <w:ins w:id="14" w:author="George Brooks" w:date="2018-09-07T19:27:00Z">
            <w:r>
              <w:rPr>
                <w:noProof/>
                <w:webHidden/>
              </w:rPr>
              <w:t>4</w:t>
            </w:r>
            <w:r>
              <w:rPr>
                <w:noProof/>
                <w:webHidden/>
              </w:rPr>
              <w:fldChar w:fldCharType="end"/>
            </w:r>
            <w:r w:rsidRPr="00B1614B">
              <w:rPr>
                <w:rStyle w:val="Hyperlink"/>
                <w:noProof/>
              </w:rPr>
              <w:fldChar w:fldCharType="end"/>
            </w:r>
          </w:ins>
        </w:p>
        <w:p w14:paraId="0976BD93" w14:textId="228FDE72" w:rsidR="00900073" w:rsidRDefault="00900073">
          <w:pPr>
            <w:pStyle w:val="TOC1"/>
            <w:tabs>
              <w:tab w:val="right" w:leader="dot" w:pos="10070"/>
            </w:tabs>
            <w:rPr>
              <w:ins w:id="15" w:author="George Brooks" w:date="2018-09-07T19:27:00Z"/>
              <w:rFonts w:eastAsiaTheme="minorEastAsia"/>
              <w:noProof/>
              <w:sz w:val="24"/>
              <w:szCs w:val="24"/>
            </w:rPr>
          </w:pPr>
          <w:ins w:id="16" w:author="George Brooks" w:date="2018-09-07T19:27:00Z">
            <w:r w:rsidRPr="00B1614B">
              <w:rPr>
                <w:rStyle w:val="Hyperlink"/>
                <w:noProof/>
              </w:rPr>
              <w:fldChar w:fldCharType="begin"/>
            </w:r>
            <w:r w:rsidRPr="00B1614B">
              <w:rPr>
                <w:rStyle w:val="Hyperlink"/>
                <w:noProof/>
              </w:rPr>
              <w:instrText xml:space="preserve"> </w:instrText>
            </w:r>
            <w:r>
              <w:rPr>
                <w:noProof/>
              </w:rPr>
              <w:instrText>HYPERLINK \l "_Toc524111778"</w:instrText>
            </w:r>
            <w:r w:rsidRPr="00B1614B">
              <w:rPr>
                <w:rStyle w:val="Hyperlink"/>
                <w:noProof/>
              </w:rPr>
              <w:instrText xml:space="preserve"> </w:instrText>
            </w:r>
            <w:r w:rsidRPr="00B1614B">
              <w:rPr>
                <w:rStyle w:val="Hyperlink"/>
                <w:noProof/>
              </w:rPr>
            </w:r>
            <w:r w:rsidRPr="00B1614B">
              <w:rPr>
                <w:rStyle w:val="Hyperlink"/>
                <w:noProof/>
              </w:rPr>
              <w:fldChar w:fldCharType="separate"/>
            </w:r>
            <w:r w:rsidRPr="00B1614B">
              <w:rPr>
                <w:rStyle w:val="Hyperlink"/>
                <w:noProof/>
              </w:rPr>
              <w:t>Section 3: Data Wrangling</w:t>
            </w:r>
            <w:r>
              <w:rPr>
                <w:noProof/>
                <w:webHidden/>
              </w:rPr>
              <w:tab/>
            </w:r>
            <w:r>
              <w:rPr>
                <w:noProof/>
                <w:webHidden/>
              </w:rPr>
              <w:fldChar w:fldCharType="begin"/>
            </w:r>
            <w:r>
              <w:rPr>
                <w:noProof/>
                <w:webHidden/>
              </w:rPr>
              <w:instrText xml:space="preserve"> PAGEREF _Toc524111778 \h </w:instrText>
            </w:r>
            <w:r>
              <w:rPr>
                <w:noProof/>
                <w:webHidden/>
              </w:rPr>
            </w:r>
          </w:ins>
          <w:r>
            <w:rPr>
              <w:noProof/>
              <w:webHidden/>
            </w:rPr>
            <w:fldChar w:fldCharType="separate"/>
          </w:r>
          <w:ins w:id="17" w:author="George Brooks" w:date="2018-09-07T19:27:00Z">
            <w:r>
              <w:rPr>
                <w:noProof/>
                <w:webHidden/>
              </w:rPr>
              <w:t>6</w:t>
            </w:r>
            <w:r>
              <w:rPr>
                <w:noProof/>
                <w:webHidden/>
              </w:rPr>
              <w:fldChar w:fldCharType="end"/>
            </w:r>
            <w:r w:rsidRPr="00B1614B">
              <w:rPr>
                <w:rStyle w:val="Hyperlink"/>
                <w:noProof/>
              </w:rPr>
              <w:fldChar w:fldCharType="end"/>
            </w:r>
          </w:ins>
        </w:p>
        <w:p w14:paraId="2B535D83" w14:textId="2C663B54" w:rsidR="00900073" w:rsidRDefault="00900073">
          <w:pPr>
            <w:pStyle w:val="TOC2"/>
            <w:tabs>
              <w:tab w:val="right" w:leader="dot" w:pos="10070"/>
            </w:tabs>
            <w:rPr>
              <w:ins w:id="18" w:author="George Brooks" w:date="2018-09-07T19:27:00Z"/>
              <w:rFonts w:eastAsiaTheme="minorEastAsia"/>
              <w:noProof/>
              <w:sz w:val="24"/>
              <w:szCs w:val="24"/>
            </w:rPr>
          </w:pPr>
          <w:ins w:id="19" w:author="George Brooks" w:date="2018-09-07T19:27:00Z">
            <w:r w:rsidRPr="00B1614B">
              <w:rPr>
                <w:rStyle w:val="Hyperlink"/>
                <w:noProof/>
              </w:rPr>
              <w:fldChar w:fldCharType="begin"/>
            </w:r>
            <w:r w:rsidRPr="00B1614B">
              <w:rPr>
                <w:rStyle w:val="Hyperlink"/>
                <w:noProof/>
              </w:rPr>
              <w:instrText xml:space="preserve"> </w:instrText>
            </w:r>
            <w:r>
              <w:rPr>
                <w:noProof/>
              </w:rPr>
              <w:instrText>HYPERLINK \l "_Toc524111779"</w:instrText>
            </w:r>
            <w:r w:rsidRPr="00B1614B">
              <w:rPr>
                <w:rStyle w:val="Hyperlink"/>
                <w:noProof/>
              </w:rPr>
              <w:instrText xml:space="preserve"> </w:instrText>
            </w:r>
            <w:r w:rsidRPr="00B1614B">
              <w:rPr>
                <w:rStyle w:val="Hyperlink"/>
                <w:noProof/>
              </w:rPr>
            </w:r>
            <w:r w:rsidRPr="00B1614B">
              <w:rPr>
                <w:rStyle w:val="Hyperlink"/>
                <w:noProof/>
              </w:rPr>
              <w:fldChar w:fldCharType="separate"/>
            </w:r>
            <w:r w:rsidRPr="00B1614B">
              <w:rPr>
                <w:rStyle w:val="Hyperlink"/>
                <w:noProof/>
              </w:rPr>
              <w:t>Part 3A: Joining Datasets</w:t>
            </w:r>
            <w:r>
              <w:rPr>
                <w:noProof/>
                <w:webHidden/>
              </w:rPr>
              <w:tab/>
            </w:r>
            <w:r>
              <w:rPr>
                <w:noProof/>
                <w:webHidden/>
              </w:rPr>
              <w:fldChar w:fldCharType="begin"/>
            </w:r>
            <w:r>
              <w:rPr>
                <w:noProof/>
                <w:webHidden/>
              </w:rPr>
              <w:instrText xml:space="preserve"> PAGEREF _Toc524111779 \h </w:instrText>
            </w:r>
            <w:r>
              <w:rPr>
                <w:noProof/>
                <w:webHidden/>
              </w:rPr>
            </w:r>
          </w:ins>
          <w:r>
            <w:rPr>
              <w:noProof/>
              <w:webHidden/>
            </w:rPr>
            <w:fldChar w:fldCharType="separate"/>
          </w:r>
          <w:ins w:id="20" w:author="George Brooks" w:date="2018-09-07T19:27:00Z">
            <w:r>
              <w:rPr>
                <w:noProof/>
                <w:webHidden/>
              </w:rPr>
              <w:t>6</w:t>
            </w:r>
            <w:r>
              <w:rPr>
                <w:noProof/>
                <w:webHidden/>
              </w:rPr>
              <w:fldChar w:fldCharType="end"/>
            </w:r>
            <w:r w:rsidRPr="00B1614B">
              <w:rPr>
                <w:rStyle w:val="Hyperlink"/>
                <w:noProof/>
              </w:rPr>
              <w:fldChar w:fldCharType="end"/>
            </w:r>
          </w:ins>
        </w:p>
        <w:p w14:paraId="38372B67" w14:textId="18740AAE" w:rsidR="00900073" w:rsidRDefault="00900073">
          <w:pPr>
            <w:pStyle w:val="TOC2"/>
            <w:tabs>
              <w:tab w:val="right" w:leader="dot" w:pos="10070"/>
            </w:tabs>
            <w:rPr>
              <w:ins w:id="21" w:author="George Brooks" w:date="2018-09-07T19:27:00Z"/>
              <w:rFonts w:eastAsiaTheme="minorEastAsia"/>
              <w:noProof/>
              <w:sz w:val="24"/>
              <w:szCs w:val="24"/>
            </w:rPr>
          </w:pPr>
          <w:ins w:id="22" w:author="George Brooks" w:date="2018-09-07T19:27:00Z">
            <w:r w:rsidRPr="00B1614B">
              <w:rPr>
                <w:rStyle w:val="Hyperlink"/>
                <w:noProof/>
              </w:rPr>
              <w:fldChar w:fldCharType="begin"/>
            </w:r>
            <w:r w:rsidRPr="00B1614B">
              <w:rPr>
                <w:rStyle w:val="Hyperlink"/>
                <w:noProof/>
              </w:rPr>
              <w:instrText xml:space="preserve"> </w:instrText>
            </w:r>
            <w:r>
              <w:rPr>
                <w:noProof/>
              </w:rPr>
              <w:instrText>HYPERLINK \l "_Toc524111780"</w:instrText>
            </w:r>
            <w:r w:rsidRPr="00B1614B">
              <w:rPr>
                <w:rStyle w:val="Hyperlink"/>
                <w:noProof/>
              </w:rPr>
              <w:instrText xml:space="preserve"> </w:instrText>
            </w:r>
            <w:r w:rsidRPr="00B1614B">
              <w:rPr>
                <w:rStyle w:val="Hyperlink"/>
                <w:noProof/>
              </w:rPr>
            </w:r>
            <w:r w:rsidRPr="00B1614B">
              <w:rPr>
                <w:rStyle w:val="Hyperlink"/>
                <w:noProof/>
              </w:rPr>
              <w:fldChar w:fldCharType="separate"/>
            </w:r>
            <w:r w:rsidRPr="00B1614B">
              <w:rPr>
                <w:rStyle w:val="Hyperlink"/>
                <w:noProof/>
              </w:rPr>
              <w:t>Part 3B: Parsing Data</w:t>
            </w:r>
            <w:r>
              <w:rPr>
                <w:noProof/>
                <w:webHidden/>
              </w:rPr>
              <w:tab/>
            </w:r>
            <w:r>
              <w:rPr>
                <w:noProof/>
                <w:webHidden/>
              </w:rPr>
              <w:fldChar w:fldCharType="begin"/>
            </w:r>
            <w:r>
              <w:rPr>
                <w:noProof/>
                <w:webHidden/>
              </w:rPr>
              <w:instrText xml:space="preserve"> PAGEREF _Toc524111780 \h </w:instrText>
            </w:r>
            <w:r>
              <w:rPr>
                <w:noProof/>
                <w:webHidden/>
              </w:rPr>
            </w:r>
          </w:ins>
          <w:r>
            <w:rPr>
              <w:noProof/>
              <w:webHidden/>
            </w:rPr>
            <w:fldChar w:fldCharType="separate"/>
          </w:r>
          <w:ins w:id="23" w:author="George Brooks" w:date="2018-09-07T19:27:00Z">
            <w:r>
              <w:rPr>
                <w:noProof/>
                <w:webHidden/>
              </w:rPr>
              <w:t>6</w:t>
            </w:r>
            <w:r>
              <w:rPr>
                <w:noProof/>
                <w:webHidden/>
              </w:rPr>
              <w:fldChar w:fldCharType="end"/>
            </w:r>
            <w:r w:rsidRPr="00B1614B">
              <w:rPr>
                <w:rStyle w:val="Hyperlink"/>
                <w:noProof/>
              </w:rPr>
              <w:fldChar w:fldCharType="end"/>
            </w:r>
          </w:ins>
        </w:p>
        <w:p w14:paraId="3788ECD4" w14:textId="2AD1AF10" w:rsidR="00900073" w:rsidRDefault="00900073">
          <w:pPr>
            <w:pStyle w:val="TOC2"/>
            <w:tabs>
              <w:tab w:val="right" w:leader="dot" w:pos="10070"/>
            </w:tabs>
            <w:rPr>
              <w:ins w:id="24" w:author="George Brooks" w:date="2018-09-07T19:27:00Z"/>
              <w:rFonts w:eastAsiaTheme="minorEastAsia"/>
              <w:noProof/>
              <w:sz w:val="24"/>
              <w:szCs w:val="24"/>
            </w:rPr>
          </w:pPr>
          <w:ins w:id="25" w:author="George Brooks" w:date="2018-09-07T19:27:00Z">
            <w:r w:rsidRPr="00B1614B">
              <w:rPr>
                <w:rStyle w:val="Hyperlink"/>
                <w:noProof/>
              </w:rPr>
              <w:fldChar w:fldCharType="begin"/>
            </w:r>
            <w:r w:rsidRPr="00B1614B">
              <w:rPr>
                <w:rStyle w:val="Hyperlink"/>
                <w:noProof/>
              </w:rPr>
              <w:instrText xml:space="preserve"> </w:instrText>
            </w:r>
            <w:r>
              <w:rPr>
                <w:noProof/>
              </w:rPr>
              <w:instrText>HYPERLINK \l "_Toc524111781"</w:instrText>
            </w:r>
            <w:r w:rsidRPr="00B1614B">
              <w:rPr>
                <w:rStyle w:val="Hyperlink"/>
                <w:noProof/>
              </w:rPr>
              <w:instrText xml:space="preserve"> </w:instrText>
            </w:r>
            <w:r w:rsidRPr="00B1614B">
              <w:rPr>
                <w:rStyle w:val="Hyperlink"/>
                <w:noProof/>
              </w:rPr>
            </w:r>
            <w:r w:rsidRPr="00B1614B">
              <w:rPr>
                <w:rStyle w:val="Hyperlink"/>
                <w:noProof/>
              </w:rPr>
              <w:fldChar w:fldCharType="separate"/>
            </w:r>
            <w:r w:rsidRPr="00B1614B">
              <w:rPr>
                <w:rStyle w:val="Hyperlink"/>
                <w:noProof/>
              </w:rPr>
              <w:t>Part 3C: Merging Data</w:t>
            </w:r>
            <w:r>
              <w:rPr>
                <w:noProof/>
                <w:webHidden/>
              </w:rPr>
              <w:tab/>
            </w:r>
            <w:r>
              <w:rPr>
                <w:noProof/>
                <w:webHidden/>
              </w:rPr>
              <w:fldChar w:fldCharType="begin"/>
            </w:r>
            <w:r>
              <w:rPr>
                <w:noProof/>
                <w:webHidden/>
              </w:rPr>
              <w:instrText xml:space="preserve"> PAGEREF _Toc524111781 \h </w:instrText>
            </w:r>
            <w:r>
              <w:rPr>
                <w:noProof/>
                <w:webHidden/>
              </w:rPr>
            </w:r>
          </w:ins>
          <w:r>
            <w:rPr>
              <w:noProof/>
              <w:webHidden/>
            </w:rPr>
            <w:fldChar w:fldCharType="separate"/>
          </w:r>
          <w:ins w:id="26" w:author="George Brooks" w:date="2018-09-07T19:27:00Z">
            <w:r>
              <w:rPr>
                <w:noProof/>
                <w:webHidden/>
              </w:rPr>
              <w:t>8</w:t>
            </w:r>
            <w:r>
              <w:rPr>
                <w:noProof/>
                <w:webHidden/>
              </w:rPr>
              <w:fldChar w:fldCharType="end"/>
            </w:r>
            <w:r w:rsidRPr="00B1614B">
              <w:rPr>
                <w:rStyle w:val="Hyperlink"/>
                <w:noProof/>
              </w:rPr>
              <w:fldChar w:fldCharType="end"/>
            </w:r>
          </w:ins>
        </w:p>
        <w:p w14:paraId="1AF255C3" w14:textId="5210DA45" w:rsidR="00900073" w:rsidRDefault="00900073">
          <w:pPr>
            <w:pStyle w:val="TOC2"/>
            <w:tabs>
              <w:tab w:val="right" w:leader="dot" w:pos="10070"/>
            </w:tabs>
            <w:rPr>
              <w:ins w:id="27" w:author="George Brooks" w:date="2018-09-07T19:27:00Z"/>
              <w:rFonts w:eastAsiaTheme="minorEastAsia"/>
              <w:noProof/>
              <w:sz w:val="24"/>
              <w:szCs w:val="24"/>
            </w:rPr>
          </w:pPr>
          <w:ins w:id="28" w:author="George Brooks" w:date="2018-09-07T19:27:00Z">
            <w:r w:rsidRPr="00B1614B">
              <w:rPr>
                <w:rStyle w:val="Hyperlink"/>
                <w:noProof/>
              </w:rPr>
              <w:fldChar w:fldCharType="begin"/>
            </w:r>
            <w:r w:rsidRPr="00B1614B">
              <w:rPr>
                <w:rStyle w:val="Hyperlink"/>
                <w:noProof/>
              </w:rPr>
              <w:instrText xml:space="preserve"> </w:instrText>
            </w:r>
            <w:r>
              <w:rPr>
                <w:noProof/>
              </w:rPr>
              <w:instrText>HYPERLINK \l "_Toc524111782"</w:instrText>
            </w:r>
            <w:r w:rsidRPr="00B1614B">
              <w:rPr>
                <w:rStyle w:val="Hyperlink"/>
                <w:noProof/>
              </w:rPr>
              <w:instrText xml:space="preserve"> </w:instrText>
            </w:r>
            <w:r w:rsidRPr="00B1614B">
              <w:rPr>
                <w:rStyle w:val="Hyperlink"/>
                <w:noProof/>
              </w:rPr>
            </w:r>
            <w:r w:rsidRPr="00B1614B">
              <w:rPr>
                <w:rStyle w:val="Hyperlink"/>
                <w:noProof/>
              </w:rPr>
              <w:fldChar w:fldCharType="separate"/>
            </w:r>
            <w:r w:rsidRPr="00B1614B">
              <w:rPr>
                <w:rStyle w:val="Hyperlink"/>
                <w:noProof/>
              </w:rPr>
              <w:t>Part 3D: Cleaning Data, Part 1</w:t>
            </w:r>
            <w:r>
              <w:rPr>
                <w:noProof/>
                <w:webHidden/>
              </w:rPr>
              <w:tab/>
            </w:r>
            <w:r>
              <w:rPr>
                <w:noProof/>
                <w:webHidden/>
              </w:rPr>
              <w:fldChar w:fldCharType="begin"/>
            </w:r>
            <w:r>
              <w:rPr>
                <w:noProof/>
                <w:webHidden/>
              </w:rPr>
              <w:instrText xml:space="preserve"> PAGEREF _Toc524111782 \h </w:instrText>
            </w:r>
            <w:r>
              <w:rPr>
                <w:noProof/>
                <w:webHidden/>
              </w:rPr>
            </w:r>
          </w:ins>
          <w:r>
            <w:rPr>
              <w:noProof/>
              <w:webHidden/>
            </w:rPr>
            <w:fldChar w:fldCharType="separate"/>
          </w:r>
          <w:ins w:id="29" w:author="George Brooks" w:date="2018-09-07T19:27:00Z">
            <w:r>
              <w:rPr>
                <w:noProof/>
                <w:webHidden/>
              </w:rPr>
              <w:t>9</w:t>
            </w:r>
            <w:r>
              <w:rPr>
                <w:noProof/>
                <w:webHidden/>
              </w:rPr>
              <w:fldChar w:fldCharType="end"/>
            </w:r>
            <w:r w:rsidRPr="00B1614B">
              <w:rPr>
                <w:rStyle w:val="Hyperlink"/>
                <w:noProof/>
              </w:rPr>
              <w:fldChar w:fldCharType="end"/>
            </w:r>
          </w:ins>
        </w:p>
        <w:p w14:paraId="5DD0DE06" w14:textId="50D72D39" w:rsidR="00900073" w:rsidRDefault="00900073">
          <w:pPr>
            <w:pStyle w:val="TOC2"/>
            <w:tabs>
              <w:tab w:val="right" w:leader="dot" w:pos="10070"/>
            </w:tabs>
            <w:rPr>
              <w:ins w:id="30" w:author="George Brooks" w:date="2018-09-07T19:27:00Z"/>
              <w:rFonts w:eastAsiaTheme="minorEastAsia"/>
              <w:noProof/>
              <w:sz w:val="24"/>
              <w:szCs w:val="24"/>
            </w:rPr>
          </w:pPr>
          <w:ins w:id="31" w:author="George Brooks" w:date="2018-09-07T19:27:00Z">
            <w:r w:rsidRPr="00B1614B">
              <w:rPr>
                <w:rStyle w:val="Hyperlink"/>
                <w:noProof/>
              </w:rPr>
              <w:fldChar w:fldCharType="begin"/>
            </w:r>
            <w:r w:rsidRPr="00B1614B">
              <w:rPr>
                <w:rStyle w:val="Hyperlink"/>
                <w:noProof/>
              </w:rPr>
              <w:instrText xml:space="preserve"> </w:instrText>
            </w:r>
            <w:r>
              <w:rPr>
                <w:noProof/>
              </w:rPr>
              <w:instrText>HYPERLINK \l "_Toc524111783"</w:instrText>
            </w:r>
            <w:r w:rsidRPr="00B1614B">
              <w:rPr>
                <w:rStyle w:val="Hyperlink"/>
                <w:noProof/>
              </w:rPr>
              <w:instrText xml:space="preserve"> </w:instrText>
            </w:r>
            <w:r w:rsidRPr="00B1614B">
              <w:rPr>
                <w:rStyle w:val="Hyperlink"/>
                <w:noProof/>
              </w:rPr>
            </w:r>
            <w:r w:rsidRPr="00B1614B">
              <w:rPr>
                <w:rStyle w:val="Hyperlink"/>
                <w:noProof/>
              </w:rPr>
              <w:fldChar w:fldCharType="separate"/>
            </w:r>
            <w:r w:rsidRPr="00B1614B">
              <w:rPr>
                <w:rStyle w:val="Hyperlink"/>
                <w:noProof/>
              </w:rPr>
              <w:t>Part 3E: Cleaning Data, Part 2</w:t>
            </w:r>
            <w:r>
              <w:rPr>
                <w:noProof/>
                <w:webHidden/>
              </w:rPr>
              <w:tab/>
            </w:r>
            <w:r>
              <w:rPr>
                <w:noProof/>
                <w:webHidden/>
              </w:rPr>
              <w:fldChar w:fldCharType="begin"/>
            </w:r>
            <w:r>
              <w:rPr>
                <w:noProof/>
                <w:webHidden/>
              </w:rPr>
              <w:instrText xml:space="preserve"> PAGEREF _Toc524111783 \h </w:instrText>
            </w:r>
            <w:r>
              <w:rPr>
                <w:noProof/>
                <w:webHidden/>
              </w:rPr>
            </w:r>
          </w:ins>
          <w:r>
            <w:rPr>
              <w:noProof/>
              <w:webHidden/>
            </w:rPr>
            <w:fldChar w:fldCharType="separate"/>
          </w:r>
          <w:ins w:id="32" w:author="George Brooks" w:date="2018-09-07T19:27:00Z">
            <w:r>
              <w:rPr>
                <w:noProof/>
                <w:webHidden/>
              </w:rPr>
              <w:t>11</w:t>
            </w:r>
            <w:r>
              <w:rPr>
                <w:noProof/>
                <w:webHidden/>
              </w:rPr>
              <w:fldChar w:fldCharType="end"/>
            </w:r>
            <w:r w:rsidRPr="00B1614B">
              <w:rPr>
                <w:rStyle w:val="Hyperlink"/>
                <w:noProof/>
              </w:rPr>
              <w:fldChar w:fldCharType="end"/>
            </w:r>
          </w:ins>
        </w:p>
        <w:p w14:paraId="30E27142" w14:textId="4352C433" w:rsidR="00900073" w:rsidRDefault="00900073">
          <w:pPr>
            <w:pStyle w:val="TOC1"/>
            <w:tabs>
              <w:tab w:val="right" w:leader="dot" w:pos="10070"/>
            </w:tabs>
            <w:rPr>
              <w:ins w:id="33" w:author="George Brooks" w:date="2018-09-07T19:27:00Z"/>
              <w:rFonts w:eastAsiaTheme="minorEastAsia"/>
              <w:noProof/>
              <w:sz w:val="24"/>
              <w:szCs w:val="24"/>
            </w:rPr>
          </w:pPr>
          <w:ins w:id="34" w:author="George Brooks" w:date="2018-09-07T19:27:00Z">
            <w:r w:rsidRPr="00B1614B">
              <w:rPr>
                <w:rStyle w:val="Hyperlink"/>
                <w:noProof/>
              </w:rPr>
              <w:fldChar w:fldCharType="begin"/>
            </w:r>
            <w:r w:rsidRPr="00B1614B">
              <w:rPr>
                <w:rStyle w:val="Hyperlink"/>
                <w:noProof/>
              </w:rPr>
              <w:instrText xml:space="preserve"> </w:instrText>
            </w:r>
            <w:r>
              <w:rPr>
                <w:noProof/>
              </w:rPr>
              <w:instrText>HYPERLINK \l "_Toc524111784"</w:instrText>
            </w:r>
            <w:r w:rsidRPr="00B1614B">
              <w:rPr>
                <w:rStyle w:val="Hyperlink"/>
                <w:noProof/>
              </w:rPr>
              <w:instrText xml:space="preserve"> </w:instrText>
            </w:r>
            <w:r w:rsidRPr="00B1614B">
              <w:rPr>
                <w:rStyle w:val="Hyperlink"/>
                <w:noProof/>
              </w:rPr>
            </w:r>
            <w:r w:rsidRPr="00B1614B">
              <w:rPr>
                <w:rStyle w:val="Hyperlink"/>
                <w:noProof/>
              </w:rPr>
              <w:fldChar w:fldCharType="separate"/>
            </w:r>
            <w:r w:rsidRPr="00B1614B">
              <w:rPr>
                <w:rStyle w:val="Hyperlink"/>
                <w:noProof/>
              </w:rPr>
              <w:t>Section 4: Data Preprocessing/Feature Generation</w:t>
            </w:r>
            <w:r>
              <w:rPr>
                <w:noProof/>
                <w:webHidden/>
              </w:rPr>
              <w:tab/>
            </w:r>
            <w:r>
              <w:rPr>
                <w:noProof/>
                <w:webHidden/>
              </w:rPr>
              <w:fldChar w:fldCharType="begin"/>
            </w:r>
            <w:r>
              <w:rPr>
                <w:noProof/>
                <w:webHidden/>
              </w:rPr>
              <w:instrText xml:space="preserve"> PAGEREF _Toc524111784 \h </w:instrText>
            </w:r>
            <w:r>
              <w:rPr>
                <w:noProof/>
                <w:webHidden/>
              </w:rPr>
            </w:r>
          </w:ins>
          <w:r>
            <w:rPr>
              <w:noProof/>
              <w:webHidden/>
            </w:rPr>
            <w:fldChar w:fldCharType="separate"/>
          </w:r>
          <w:ins w:id="35" w:author="George Brooks" w:date="2018-09-07T19:27:00Z">
            <w:r>
              <w:rPr>
                <w:noProof/>
                <w:webHidden/>
              </w:rPr>
              <w:t>11</w:t>
            </w:r>
            <w:r>
              <w:rPr>
                <w:noProof/>
                <w:webHidden/>
              </w:rPr>
              <w:fldChar w:fldCharType="end"/>
            </w:r>
            <w:r w:rsidRPr="00B1614B">
              <w:rPr>
                <w:rStyle w:val="Hyperlink"/>
                <w:noProof/>
              </w:rPr>
              <w:fldChar w:fldCharType="end"/>
            </w:r>
          </w:ins>
        </w:p>
        <w:p w14:paraId="7A1FCC16" w14:textId="0845D421" w:rsidR="00900073" w:rsidRDefault="00900073">
          <w:pPr>
            <w:pStyle w:val="TOC2"/>
            <w:tabs>
              <w:tab w:val="right" w:leader="dot" w:pos="10070"/>
            </w:tabs>
            <w:rPr>
              <w:ins w:id="36" w:author="George Brooks" w:date="2018-09-07T19:27:00Z"/>
              <w:rFonts w:eastAsiaTheme="minorEastAsia"/>
              <w:noProof/>
              <w:sz w:val="24"/>
              <w:szCs w:val="24"/>
            </w:rPr>
          </w:pPr>
          <w:ins w:id="37" w:author="George Brooks" w:date="2018-09-07T19:27:00Z">
            <w:r w:rsidRPr="00B1614B">
              <w:rPr>
                <w:rStyle w:val="Hyperlink"/>
                <w:noProof/>
              </w:rPr>
              <w:fldChar w:fldCharType="begin"/>
            </w:r>
            <w:r w:rsidRPr="00B1614B">
              <w:rPr>
                <w:rStyle w:val="Hyperlink"/>
                <w:noProof/>
              </w:rPr>
              <w:instrText xml:space="preserve"> </w:instrText>
            </w:r>
            <w:r>
              <w:rPr>
                <w:noProof/>
              </w:rPr>
              <w:instrText>HYPERLINK \l "_Toc524111785"</w:instrText>
            </w:r>
            <w:r w:rsidRPr="00B1614B">
              <w:rPr>
                <w:rStyle w:val="Hyperlink"/>
                <w:noProof/>
              </w:rPr>
              <w:instrText xml:space="preserve"> </w:instrText>
            </w:r>
            <w:r w:rsidRPr="00B1614B">
              <w:rPr>
                <w:rStyle w:val="Hyperlink"/>
                <w:noProof/>
              </w:rPr>
            </w:r>
            <w:r w:rsidRPr="00B1614B">
              <w:rPr>
                <w:rStyle w:val="Hyperlink"/>
                <w:noProof/>
              </w:rPr>
              <w:fldChar w:fldCharType="separate"/>
            </w:r>
            <w:r w:rsidRPr="00B1614B">
              <w:rPr>
                <w:rStyle w:val="Hyperlink"/>
                <w:noProof/>
              </w:rPr>
              <w:t>Part 4A: Generating Usable Features</w:t>
            </w:r>
            <w:r>
              <w:rPr>
                <w:noProof/>
                <w:webHidden/>
              </w:rPr>
              <w:tab/>
            </w:r>
            <w:r>
              <w:rPr>
                <w:noProof/>
                <w:webHidden/>
              </w:rPr>
              <w:fldChar w:fldCharType="begin"/>
            </w:r>
            <w:r>
              <w:rPr>
                <w:noProof/>
                <w:webHidden/>
              </w:rPr>
              <w:instrText xml:space="preserve"> PAGEREF _Toc524111785 \h </w:instrText>
            </w:r>
            <w:r>
              <w:rPr>
                <w:noProof/>
                <w:webHidden/>
              </w:rPr>
            </w:r>
          </w:ins>
          <w:r>
            <w:rPr>
              <w:noProof/>
              <w:webHidden/>
            </w:rPr>
            <w:fldChar w:fldCharType="separate"/>
          </w:r>
          <w:ins w:id="38" w:author="George Brooks" w:date="2018-09-07T19:27:00Z">
            <w:r>
              <w:rPr>
                <w:noProof/>
                <w:webHidden/>
              </w:rPr>
              <w:t>11</w:t>
            </w:r>
            <w:r>
              <w:rPr>
                <w:noProof/>
                <w:webHidden/>
              </w:rPr>
              <w:fldChar w:fldCharType="end"/>
            </w:r>
            <w:r w:rsidRPr="00B1614B">
              <w:rPr>
                <w:rStyle w:val="Hyperlink"/>
                <w:noProof/>
              </w:rPr>
              <w:fldChar w:fldCharType="end"/>
            </w:r>
          </w:ins>
        </w:p>
        <w:p w14:paraId="30E56366" w14:textId="5AABBB28" w:rsidR="00900073" w:rsidRDefault="00900073">
          <w:pPr>
            <w:pStyle w:val="TOC2"/>
            <w:tabs>
              <w:tab w:val="right" w:leader="dot" w:pos="10070"/>
            </w:tabs>
            <w:rPr>
              <w:ins w:id="39" w:author="George Brooks" w:date="2018-09-07T19:27:00Z"/>
              <w:rFonts w:eastAsiaTheme="minorEastAsia"/>
              <w:noProof/>
              <w:sz w:val="24"/>
              <w:szCs w:val="24"/>
            </w:rPr>
          </w:pPr>
          <w:ins w:id="40" w:author="George Brooks" w:date="2018-09-07T19:27:00Z">
            <w:r w:rsidRPr="00B1614B">
              <w:rPr>
                <w:rStyle w:val="Hyperlink"/>
                <w:noProof/>
              </w:rPr>
              <w:fldChar w:fldCharType="begin"/>
            </w:r>
            <w:r w:rsidRPr="00B1614B">
              <w:rPr>
                <w:rStyle w:val="Hyperlink"/>
                <w:noProof/>
              </w:rPr>
              <w:instrText xml:space="preserve"> </w:instrText>
            </w:r>
            <w:r>
              <w:rPr>
                <w:noProof/>
              </w:rPr>
              <w:instrText>HYPERLINK \l "_Toc524111786"</w:instrText>
            </w:r>
            <w:r w:rsidRPr="00B1614B">
              <w:rPr>
                <w:rStyle w:val="Hyperlink"/>
                <w:noProof/>
              </w:rPr>
              <w:instrText xml:space="preserve"> </w:instrText>
            </w:r>
            <w:r w:rsidRPr="00B1614B">
              <w:rPr>
                <w:rStyle w:val="Hyperlink"/>
                <w:noProof/>
              </w:rPr>
            </w:r>
            <w:r w:rsidRPr="00B1614B">
              <w:rPr>
                <w:rStyle w:val="Hyperlink"/>
                <w:noProof/>
              </w:rPr>
              <w:fldChar w:fldCharType="separate"/>
            </w:r>
            <w:r w:rsidRPr="00B1614B">
              <w:rPr>
                <w:rStyle w:val="Hyperlink"/>
                <w:noProof/>
              </w:rPr>
              <w:t>Part 4B: Final Dataset</w:t>
            </w:r>
            <w:r>
              <w:rPr>
                <w:noProof/>
                <w:webHidden/>
              </w:rPr>
              <w:tab/>
            </w:r>
            <w:r>
              <w:rPr>
                <w:noProof/>
                <w:webHidden/>
              </w:rPr>
              <w:fldChar w:fldCharType="begin"/>
            </w:r>
            <w:r>
              <w:rPr>
                <w:noProof/>
                <w:webHidden/>
              </w:rPr>
              <w:instrText xml:space="preserve"> PAGEREF _Toc524111786 \h </w:instrText>
            </w:r>
            <w:r>
              <w:rPr>
                <w:noProof/>
                <w:webHidden/>
              </w:rPr>
            </w:r>
          </w:ins>
          <w:r>
            <w:rPr>
              <w:noProof/>
              <w:webHidden/>
            </w:rPr>
            <w:fldChar w:fldCharType="separate"/>
          </w:r>
          <w:ins w:id="41" w:author="George Brooks" w:date="2018-09-07T19:27:00Z">
            <w:r>
              <w:rPr>
                <w:noProof/>
                <w:webHidden/>
              </w:rPr>
              <w:t>15</w:t>
            </w:r>
            <w:r>
              <w:rPr>
                <w:noProof/>
                <w:webHidden/>
              </w:rPr>
              <w:fldChar w:fldCharType="end"/>
            </w:r>
            <w:r w:rsidRPr="00B1614B">
              <w:rPr>
                <w:rStyle w:val="Hyperlink"/>
                <w:noProof/>
              </w:rPr>
              <w:fldChar w:fldCharType="end"/>
            </w:r>
          </w:ins>
        </w:p>
        <w:p w14:paraId="6B23202F" w14:textId="28462F98" w:rsidR="00900073" w:rsidRDefault="00900073">
          <w:pPr>
            <w:pStyle w:val="TOC1"/>
            <w:tabs>
              <w:tab w:val="right" w:leader="dot" w:pos="10070"/>
            </w:tabs>
            <w:rPr>
              <w:ins w:id="42" w:author="George Brooks" w:date="2018-09-07T19:27:00Z"/>
              <w:rFonts w:eastAsiaTheme="minorEastAsia"/>
              <w:noProof/>
              <w:sz w:val="24"/>
              <w:szCs w:val="24"/>
            </w:rPr>
          </w:pPr>
          <w:ins w:id="43" w:author="George Brooks" w:date="2018-09-07T19:27:00Z">
            <w:r w:rsidRPr="00B1614B">
              <w:rPr>
                <w:rStyle w:val="Hyperlink"/>
                <w:noProof/>
              </w:rPr>
              <w:fldChar w:fldCharType="begin"/>
            </w:r>
            <w:r w:rsidRPr="00B1614B">
              <w:rPr>
                <w:rStyle w:val="Hyperlink"/>
                <w:noProof/>
              </w:rPr>
              <w:instrText xml:space="preserve"> </w:instrText>
            </w:r>
            <w:r>
              <w:rPr>
                <w:noProof/>
              </w:rPr>
              <w:instrText>HYPERLINK \l "_Toc524111787"</w:instrText>
            </w:r>
            <w:r w:rsidRPr="00B1614B">
              <w:rPr>
                <w:rStyle w:val="Hyperlink"/>
                <w:noProof/>
              </w:rPr>
              <w:instrText xml:space="preserve"> </w:instrText>
            </w:r>
            <w:r w:rsidRPr="00B1614B">
              <w:rPr>
                <w:rStyle w:val="Hyperlink"/>
                <w:noProof/>
              </w:rPr>
            </w:r>
            <w:r w:rsidRPr="00B1614B">
              <w:rPr>
                <w:rStyle w:val="Hyperlink"/>
                <w:noProof/>
              </w:rPr>
              <w:fldChar w:fldCharType="separate"/>
            </w:r>
            <w:r w:rsidRPr="00B1614B">
              <w:rPr>
                <w:rStyle w:val="Hyperlink"/>
                <w:noProof/>
              </w:rPr>
              <w:t>Section 5: Modeling</w:t>
            </w:r>
            <w:r>
              <w:rPr>
                <w:noProof/>
                <w:webHidden/>
              </w:rPr>
              <w:tab/>
            </w:r>
            <w:r>
              <w:rPr>
                <w:noProof/>
                <w:webHidden/>
              </w:rPr>
              <w:fldChar w:fldCharType="begin"/>
            </w:r>
            <w:r>
              <w:rPr>
                <w:noProof/>
                <w:webHidden/>
              </w:rPr>
              <w:instrText xml:space="preserve"> PAGEREF _Toc524111787 \h </w:instrText>
            </w:r>
            <w:r>
              <w:rPr>
                <w:noProof/>
                <w:webHidden/>
              </w:rPr>
            </w:r>
          </w:ins>
          <w:r>
            <w:rPr>
              <w:noProof/>
              <w:webHidden/>
            </w:rPr>
            <w:fldChar w:fldCharType="separate"/>
          </w:r>
          <w:ins w:id="44" w:author="George Brooks" w:date="2018-09-07T19:27:00Z">
            <w:r>
              <w:rPr>
                <w:noProof/>
                <w:webHidden/>
              </w:rPr>
              <w:t>15</w:t>
            </w:r>
            <w:r>
              <w:rPr>
                <w:noProof/>
                <w:webHidden/>
              </w:rPr>
              <w:fldChar w:fldCharType="end"/>
            </w:r>
            <w:r w:rsidRPr="00B1614B">
              <w:rPr>
                <w:rStyle w:val="Hyperlink"/>
                <w:noProof/>
              </w:rPr>
              <w:fldChar w:fldCharType="end"/>
            </w:r>
          </w:ins>
        </w:p>
        <w:p w14:paraId="3D96AD00" w14:textId="33FB5B71" w:rsidR="00900073" w:rsidRDefault="00900073">
          <w:pPr>
            <w:pStyle w:val="TOC2"/>
            <w:tabs>
              <w:tab w:val="right" w:leader="dot" w:pos="10070"/>
            </w:tabs>
            <w:rPr>
              <w:ins w:id="45" w:author="George Brooks" w:date="2018-09-07T19:27:00Z"/>
              <w:rFonts w:eastAsiaTheme="minorEastAsia"/>
              <w:noProof/>
              <w:sz w:val="24"/>
              <w:szCs w:val="24"/>
            </w:rPr>
          </w:pPr>
          <w:ins w:id="46" w:author="George Brooks" w:date="2018-09-07T19:27:00Z">
            <w:r w:rsidRPr="00B1614B">
              <w:rPr>
                <w:rStyle w:val="Hyperlink"/>
                <w:noProof/>
              </w:rPr>
              <w:fldChar w:fldCharType="begin"/>
            </w:r>
            <w:r w:rsidRPr="00B1614B">
              <w:rPr>
                <w:rStyle w:val="Hyperlink"/>
                <w:noProof/>
              </w:rPr>
              <w:instrText xml:space="preserve"> </w:instrText>
            </w:r>
            <w:r>
              <w:rPr>
                <w:noProof/>
              </w:rPr>
              <w:instrText>HYPERLINK \l "_Toc524111788"</w:instrText>
            </w:r>
            <w:r w:rsidRPr="00B1614B">
              <w:rPr>
                <w:rStyle w:val="Hyperlink"/>
                <w:noProof/>
              </w:rPr>
              <w:instrText xml:space="preserve"> </w:instrText>
            </w:r>
            <w:r w:rsidRPr="00B1614B">
              <w:rPr>
                <w:rStyle w:val="Hyperlink"/>
                <w:noProof/>
              </w:rPr>
            </w:r>
            <w:r w:rsidRPr="00B1614B">
              <w:rPr>
                <w:rStyle w:val="Hyperlink"/>
                <w:noProof/>
              </w:rPr>
              <w:fldChar w:fldCharType="separate"/>
            </w:r>
            <w:r w:rsidRPr="00B1614B">
              <w:rPr>
                <w:rStyle w:val="Hyperlink"/>
                <w:noProof/>
              </w:rPr>
              <w:t>Part 5A: Data Exploration</w:t>
            </w:r>
            <w:r>
              <w:rPr>
                <w:noProof/>
                <w:webHidden/>
              </w:rPr>
              <w:tab/>
            </w:r>
            <w:r>
              <w:rPr>
                <w:noProof/>
                <w:webHidden/>
              </w:rPr>
              <w:fldChar w:fldCharType="begin"/>
            </w:r>
            <w:r>
              <w:rPr>
                <w:noProof/>
                <w:webHidden/>
              </w:rPr>
              <w:instrText xml:space="preserve"> PAGEREF _Toc524111788 \h </w:instrText>
            </w:r>
            <w:r>
              <w:rPr>
                <w:noProof/>
                <w:webHidden/>
              </w:rPr>
            </w:r>
          </w:ins>
          <w:r>
            <w:rPr>
              <w:noProof/>
              <w:webHidden/>
            </w:rPr>
            <w:fldChar w:fldCharType="separate"/>
          </w:r>
          <w:ins w:id="47" w:author="George Brooks" w:date="2018-09-07T19:27:00Z">
            <w:r>
              <w:rPr>
                <w:noProof/>
                <w:webHidden/>
              </w:rPr>
              <w:t>15</w:t>
            </w:r>
            <w:r>
              <w:rPr>
                <w:noProof/>
                <w:webHidden/>
              </w:rPr>
              <w:fldChar w:fldCharType="end"/>
            </w:r>
            <w:r w:rsidRPr="00B1614B">
              <w:rPr>
                <w:rStyle w:val="Hyperlink"/>
                <w:noProof/>
              </w:rPr>
              <w:fldChar w:fldCharType="end"/>
            </w:r>
          </w:ins>
        </w:p>
        <w:p w14:paraId="5877B1A4" w14:textId="5FF15710" w:rsidR="00900073" w:rsidRDefault="00900073">
          <w:pPr>
            <w:pStyle w:val="TOC2"/>
            <w:tabs>
              <w:tab w:val="right" w:leader="dot" w:pos="10070"/>
            </w:tabs>
            <w:rPr>
              <w:ins w:id="48" w:author="George Brooks" w:date="2018-09-07T19:27:00Z"/>
              <w:rFonts w:eastAsiaTheme="minorEastAsia"/>
              <w:noProof/>
              <w:sz w:val="24"/>
              <w:szCs w:val="24"/>
            </w:rPr>
          </w:pPr>
          <w:ins w:id="49" w:author="George Brooks" w:date="2018-09-07T19:27:00Z">
            <w:r w:rsidRPr="00B1614B">
              <w:rPr>
                <w:rStyle w:val="Hyperlink"/>
                <w:noProof/>
              </w:rPr>
              <w:fldChar w:fldCharType="begin"/>
            </w:r>
            <w:r w:rsidRPr="00B1614B">
              <w:rPr>
                <w:rStyle w:val="Hyperlink"/>
                <w:noProof/>
              </w:rPr>
              <w:instrText xml:space="preserve"> </w:instrText>
            </w:r>
            <w:r>
              <w:rPr>
                <w:noProof/>
              </w:rPr>
              <w:instrText>HYPERLINK \l "_Toc524111789"</w:instrText>
            </w:r>
            <w:r w:rsidRPr="00B1614B">
              <w:rPr>
                <w:rStyle w:val="Hyperlink"/>
                <w:noProof/>
              </w:rPr>
              <w:instrText xml:space="preserve"> </w:instrText>
            </w:r>
            <w:r w:rsidRPr="00B1614B">
              <w:rPr>
                <w:rStyle w:val="Hyperlink"/>
                <w:noProof/>
              </w:rPr>
            </w:r>
            <w:r w:rsidRPr="00B1614B">
              <w:rPr>
                <w:rStyle w:val="Hyperlink"/>
                <w:noProof/>
              </w:rPr>
              <w:fldChar w:fldCharType="separate"/>
            </w:r>
            <w:r w:rsidRPr="00B1614B">
              <w:rPr>
                <w:rStyle w:val="Hyperlink"/>
                <w:noProof/>
              </w:rPr>
              <w:t>Part 5B: Feature Selection</w:t>
            </w:r>
            <w:r>
              <w:rPr>
                <w:noProof/>
                <w:webHidden/>
              </w:rPr>
              <w:tab/>
            </w:r>
            <w:r>
              <w:rPr>
                <w:noProof/>
                <w:webHidden/>
              </w:rPr>
              <w:fldChar w:fldCharType="begin"/>
            </w:r>
            <w:r>
              <w:rPr>
                <w:noProof/>
                <w:webHidden/>
              </w:rPr>
              <w:instrText xml:space="preserve"> PAGEREF _Toc524111789 \h </w:instrText>
            </w:r>
            <w:r>
              <w:rPr>
                <w:noProof/>
                <w:webHidden/>
              </w:rPr>
            </w:r>
          </w:ins>
          <w:r>
            <w:rPr>
              <w:noProof/>
              <w:webHidden/>
            </w:rPr>
            <w:fldChar w:fldCharType="separate"/>
          </w:r>
          <w:ins w:id="50" w:author="George Brooks" w:date="2018-09-07T19:27:00Z">
            <w:r>
              <w:rPr>
                <w:noProof/>
                <w:webHidden/>
              </w:rPr>
              <w:t>22</w:t>
            </w:r>
            <w:r>
              <w:rPr>
                <w:noProof/>
                <w:webHidden/>
              </w:rPr>
              <w:fldChar w:fldCharType="end"/>
            </w:r>
            <w:r w:rsidRPr="00B1614B">
              <w:rPr>
                <w:rStyle w:val="Hyperlink"/>
                <w:noProof/>
              </w:rPr>
              <w:fldChar w:fldCharType="end"/>
            </w:r>
          </w:ins>
        </w:p>
        <w:p w14:paraId="02E6B5DA" w14:textId="27FFA20F" w:rsidR="00900073" w:rsidRDefault="00900073">
          <w:pPr>
            <w:pStyle w:val="TOC2"/>
            <w:tabs>
              <w:tab w:val="right" w:leader="dot" w:pos="10070"/>
            </w:tabs>
            <w:rPr>
              <w:ins w:id="51" w:author="George Brooks" w:date="2018-09-07T19:27:00Z"/>
              <w:rFonts w:eastAsiaTheme="minorEastAsia"/>
              <w:noProof/>
              <w:sz w:val="24"/>
              <w:szCs w:val="24"/>
            </w:rPr>
          </w:pPr>
          <w:ins w:id="52" w:author="George Brooks" w:date="2018-09-07T19:27:00Z">
            <w:r w:rsidRPr="00B1614B">
              <w:rPr>
                <w:rStyle w:val="Hyperlink"/>
                <w:noProof/>
              </w:rPr>
              <w:fldChar w:fldCharType="begin"/>
            </w:r>
            <w:r w:rsidRPr="00B1614B">
              <w:rPr>
                <w:rStyle w:val="Hyperlink"/>
                <w:noProof/>
              </w:rPr>
              <w:instrText xml:space="preserve"> </w:instrText>
            </w:r>
            <w:r>
              <w:rPr>
                <w:noProof/>
              </w:rPr>
              <w:instrText>HYPERLINK \l "_Toc524111790"</w:instrText>
            </w:r>
            <w:r w:rsidRPr="00B1614B">
              <w:rPr>
                <w:rStyle w:val="Hyperlink"/>
                <w:noProof/>
              </w:rPr>
              <w:instrText xml:space="preserve"> </w:instrText>
            </w:r>
            <w:r w:rsidRPr="00B1614B">
              <w:rPr>
                <w:rStyle w:val="Hyperlink"/>
                <w:noProof/>
              </w:rPr>
            </w:r>
            <w:r w:rsidRPr="00B1614B">
              <w:rPr>
                <w:rStyle w:val="Hyperlink"/>
                <w:noProof/>
              </w:rPr>
              <w:fldChar w:fldCharType="separate"/>
            </w:r>
            <w:r w:rsidRPr="00B1614B">
              <w:rPr>
                <w:rStyle w:val="Hyperlink"/>
                <w:noProof/>
              </w:rPr>
              <w:t>Part 5C: Regression Models</w:t>
            </w:r>
            <w:r>
              <w:rPr>
                <w:noProof/>
                <w:webHidden/>
              </w:rPr>
              <w:tab/>
            </w:r>
            <w:r>
              <w:rPr>
                <w:noProof/>
                <w:webHidden/>
              </w:rPr>
              <w:fldChar w:fldCharType="begin"/>
            </w:r>
            <w:r>
              <w:rPr>
                <w:noProof/>
                <w:webHidden/>
              </w:rPr>
              <w:instrText xml:space="preserve"> PAGEREF _Toc524111790 \h </w:instrText>
            </w:r>
            <w:r>
              <w:rPr>
                <w:noProof/>
                <w:webHidden/>
              </w:rPr>
            </w:r>
          </w:ins>
          <w:r>
            <w:rPr>
              <w:noProof/>
              <w:webHidden/>
            </w:rPr>
            <w:fldChar w:fldCharType="separate"/>
          </w:r>
          <w:ins w:id="53" w:author="George Brooks" w:date="2018-09-07T19:27:00Z">
            <w:r>
              <w:rPr>
                <w:noProof/>
                <w:webHidden/>
              </w:rPr>
              <w:t>25</w:t>
            </w:r>
            <w:r>
              <w:rPr>
                <w:noProof/>
                <w:webHidden/>
              </w:rPr>
              <w:fldChar w:fldCharType="end"/>
            </w:r>
            <w:r w:rsidRPr="00B1614B">
              <w:rPr>
                <w:rStyle w:val="Hyperlink"/>
                <w:noProof/>
              </w:rPr>
              <w:fldChar w:fldCharType="end"/>
            </w:r>
          </w:ins>
        </w:p>
        <w:p w14:paraId="67DB146E" w14:textId="384A44B5" w:rsidR="00900073" w:rsidRDefault="00900073">
          <w:pPr>
            <w:pStyle w:val="TOC2"/>
            <w:tabs>
              <w:tab w:val="right" w:leader="dot" w:pos="10070"/>
            </w:tabs>
            <w:rPr>
              <w:ins w:id="54" w:author="George Brooks" w:date="2018-09-07T19:27:00Z"/>
              <w:rFonts w:eastAsiaTheme="minorEastAsia"/>
              <w:noProof/>
              <w:sz w:val="24"/>
              <w:szCs w:val="24"/>
            </w:rPr>
          </w:pPr>
          <w:ins w:id="55" w:author="George Brooks" w:date="2018-09-07T19:27:00Z">
            <w:r w:rsidRPr="00B1614B">
              <w:rPr>
                <w:rStyle w:val="Hyperlink"/>
                <w:noProof/>
              </w:rPr>
              <w:fldChar w:fldCharType="begin"/>
            </w:r>
            <w:r w:rsidRPr="00B1614B">
              <w:rPr>
                <w:rStyle w:val="Hyperlink"/>
                <w:noProof/>
              </w:rPr>
              <w:instrText xml:space="preserve"> </w:instrText>
            </w:r>
            <w:r>
              <w:rPr>
                <w:noProof/>
              </w:rPr>
              <w:instrText>HYPERLINK \l "_Toc524111791"</w:instrText>
            </w:r>
            <w:r w:rsidRPr="00B1614B">
              <w:rPr>
                <w:rStyle w:val="Hyperlink"/>
                <w:noProof/>
              </w:rPr>
              <w:instrText xml:space="preserve"> </w:instrText>
            </w:r>
            <w:r w:rsidRPr="00B1614B">
              <w:rPr>
                <w:rStyle w:val="Hyperlink"/>
                <w:noProof/>
              </w:rPr>
            </w:r>
            <w:r w:rsidRPr="00B1614B">
              <w:rPr>
                <w:rStyle w:val="Hyperlink"/>
                <w:noProof/>
              </w:rPr>
              <w:fldChar w:fldCharType="separate"/>
            </w:r>
            <w:r w:rsidRPr="00B1614B">
              <w:rPr>
                <w:rStyle w:val="Hyperlink"/>
                <w:noProof/>
              </w:rPr>
              <w:t>Part 5E: Regression Models, Restricted Time Period</w:t>
            </w:r>
            <w:r>
              <w:rPr>
                <w:noProof/>
                <w:webHidden/>
              </w:rPr>
              <w:tab/>
            </w:r>
            <w:r>
              <w:rPr>
                <w:noProof/>
                <w:webHidden/>
              </w:rPr>
              <w:fldChar w:fldCharType="begin"/>
            </w:r>
            <w:r>
              <w:rPr>
                <w:noProof/>
                <w:webHidden/>
              </w:rPr>
              <w:instrText xml:space="preserve"> PAGEREF _Toc524111791 \h </w:instrText>
            </w:r>
            <w:r>
              <w:rPr>
                <w:noProof/>
                <w:webHidden/>
              </w:rPr>
            </w:r>
          </w:ins>
          <w:r>
            <w:rPr>
              <w:noProof/>
              <w:webHidden/>
            </w:rPr>
            <w:fldChar w:fldCharType="separate"/>
          </w:r>
          <w:ins w:id="56" w:author="George Brooks" w:date="2018-09-07T19:27:00Z">
            <w:r>
              <w:rPr>
                <w:noProof/>
                <w:webHidden/>
              </w:rPr>
              <w:t>29</w:t>
            </w:r>
            <w:r>
              <w:rPr>
                <w:noProof/>
                <w:webHidden/>
              </w:rPr>
              <w:fldChar w:fldCharType="end"/>
            </w:r>
            <w:r w:rsidRPr="00B1614B">
              <w:rPr>
                <w:rStyle w:val="Hyperlink"/>
                <w:noProof/>
              </w:rPr>
              <w:fldChar w:fldCharType="end"/>
            </w:r>
          </w:ins>
        </w:p>
        <w:p w14:paraId="5AABAE8E" w14:textId="1EE6026F" w:rsidR="00900073" w:rsidRDefault="00900073">
          <w:pPr>
            <w:pStyle w:val="TOC2"/>
            <w:tabs>
              <w:tab w:val="right" w:leader="dot" w:pos="10070"/>
            </w:tabs>
            <w:rPr>
              <w:ins w:id="57" w:author="George Brooks" w:date="2018-09-07T19:27:00Z"/>
              <w:rFonts w:eastAsiaTheme="minorEastAsia"/>
              <w:noProof/>
              <w:sz w:val="24"/>
              <w:szCs w:val="24"/>
            </w:rPr>
          </w:pPr>
          <w:ins w:id="58" w:author="George Brooks" w:date="2018-09-07T19:27:00Z">
            <w:r w:rsidRPr="00B1614B">
              <w:rPr>
                <w:rStyle w:val="Hyperlink"/>
                <w:noProof/>
              </w:rPr>
              <w:fldChar w:fldCharType="begin"/>
            </w:r>
            <w:r w:rsidRPr="00B1614B">
              <w:rPr>
                <w:rStyle w:val="Hyperlink"/>
                <w:noProof/>
              </w:rPr>
              <w:instrText xml:space="preserve"> </w:instrText>
            </w:r>
            <w:r>
              <w:rPr>
                <w:noProof/>
              </w:rPr>
              <w:instrText>HYPERLINK \l "_Toc524111792"</w:instrText>
            </w:r>
            <w:r w:rsidRPr="00B1614B">
              <w:rPr>
                <w:rStyle w:val="Hyperlink"/>
                <w:noProof/>
              </w:rPr>
              <w:instrText xml:space="preserve"> </w:instrText>
            </w:r>
            <w:r w:rsidRPr="00B1614B">
              <w:rPr>
                <w:rStyle w:val="Hyperlink"/>
                <w:noProof/>
              </w:rPr>
            </w:r>
            <w:r w:rsidRPr="00B1614B">
              <w:rPr>
                <w:rStyle w:val="Hyperlink"/>
                <w:noProof/>
              </w:rPr>
              <w:fldChar w:fldCharType="separate"/>
            </w:r>
            <w:r w:rsidRPr="00B1614B">
              <w:rPr>
                <w:rStyle w:val="Hyperlink"/>
                <w:noProof/>
              </w:rPr>
              <w:t>Part 5D: Classification Models</w:t>
            </w:r>
            <w:r>
              <w:rPr>
                <w:noProof/>
                <w:webHidden/>
              </w:rPr>
              <w:tab/>
            </w:r>
            <w:r>
              <w:rPr>
                <w:noProof/>
                <w:webHidden/>
              </w:rPr>
              <w:fldChar w:fldCharType="begin"/>
            </w:r>
            <w:r>
              <w:rPr>
                <w:noProof/>
                <w:webHidden/>
              </w:rPr>
              <w:instrText xml:space="preserve"> PAGEREF _Toc524111792 \h </w:instrText>
            </w:r>
            <w:r>
              <w:rPr>
                <w:noProof/>
                <w:webHidden/>
              </w:rPr>
            </w:r>
          </w:ins>
          <w:r>
            <w:rPr>
              <w:noProof/>
              <w:webHidden/>
            </w:rPr>
            <w:fldChar w:fldCharType="separate"/>
          </w:r>
          <w:ins w:id="59" w:author="George Brooks" w:date="2018-09-07T19:27:00Z">
            <w:r>
              <w:rPr>
                <w:noProof/>
                <w:webHidden/>
              </w:rPr>
              <w:t>30</w:t>
            </w:r>
            <w:r>
              <w:rPr>
                <w:noProof/>
                <w:webHidden/>
              </w:rPr>
              <w:fldChar w:fldCharType="end"/>
            </w:r>
            <w:r w:rsidRPr="00B1614B">
              <w:rPr>
                <w:rStyle w:val="Hyperlink"/>
                <w:noProof/>
              </w:rPr>
              <w:fldChar w:fldCharType="end"/>
            </w:r>
          </w:ins>
        </w:p>
        <w:p w14:paraId="07547254" w14:textId="39455B8D" w:rsidR="00900073" w:rsidRDefault="00900073">
          <w:pPr>
            <w:pStyle w:val="TOC2"/>
            <w:tabs>
              <w:tab w:val="right" w:leader="dot" w:pos="10070"/>
            </w:tabs>
            <w:rPr>
              <w:ins w:id="60" w:author="George Brooks" w:date="2018-09-07T19:27:00Z"/>
              <w:rFonts w:eastAsiaTheme="minorEastAsia"/>
              <w:noProof/>
              <w:sz w:val="24"/>
              <w:szCs w:val="24"/>
            </w:rPr>
          </w:pPr>
          <w:ins w:id="61" w:author="George Brooks" w:date="2018-09-07T19:27:00Z">
            <w:r w:rsidRPr="00B1614B">
              <w:rPr>
                <w:rStyle w:val="Hyperlink"/>
                <w:noProof/>
              </w:rPr>
              <w:fldChar w:fldCharType="begin"/>
            </w:r>
            <w:r w:rsidRPr="00B1614B">
              <w:rPr>
                <w:rStyle w:val="Hyperlink"/>
                <w:noProof/>
              </w:rPr>
              <w:instrText xml:space="preserve"> </w:instrText>
            </w:r>
            <w:r>
              <w:rPr>
                <w:noProof/>
              </w:rPr>
              <w:instrText>HYPERLINK \l "_Toc524111793"</w:instrText>
            </w:r>
            <w:r w:rsidRPr="00B1614B">
              <w:rPr>
                <w:rStyle w:val="Hyperlink"/>
                <w:noProof/>
              </w:rPr>
              <w:instrText xml:space="preserve"> </w:instrText>
            </w:r>
            <w:r w:rsidRPr="00B1614B">
              <w:rPr>
                <w:rStyle w:val="Hyperlink"/>
                <w:noProof/>
              </w:rPr>
            </w:r>
            <w:r w:rsidRPr="00B1614B">
              <w:rPr>
                <w:rStyle w:val="Hyperlink"/>
                <w:noProof/>
              </w:rPr>
              <w:fldChar w:fldCharType="separate"/>
            </w:r>
            <w:r w:rsidRPr="00B1614B">
              <w:rPr>
                <w:rStyle w:val="Hyperlink"/>
                <w:noProof/>
              </w:rPr>
              <w:t>Part 5E: Classification Models, restricted time period</w:t>
            </w:r>
            <w:r>
              <w:rPr>
                <w:noProof/>
                <w:webHidden/>
              </w:rPr>
              <w:tab/>
            </w:r>
            <w:r>
              <w:rPr>
                <w:noProof/>
                <w:webHidden/>
              </w:rPr>
              <w:fldChar w:fldCharType="begin"/>
            </w:r>
            <w:r>
              <w:rPr>
                <w:noProof/>
                <w:webHidden/>
              </w:rPr>
              <w:instrText xml:space="preserve"> PAGEREF _Toc524111793 \h </w:instrText>
            </w:r>
            <w:r>
              <w:rPr>
                <w:noProof/>
                <w:webHidden/>
              </w:rPr>
            </w:r>
          </w:ins>
          <w:r>
            <w:rPr>
              <w:noProof/>
              <w:webHidden/>
            </w:rPr>
            <w:fldChar w:fldCharType="separate"/>
          </w:r>
          <w:ins w:id="62" w:author="George Brooks" w:date="2018-09-07T19:27:00Z">
            <w:r>
              <w:rPr>
                <w:noProof/>
                <w:webHidden/>
              </w:rPr>
              <w:t>33</w:t>
            </w:r>
            <w:r>
              <w:rPr>
                <w:noProof/>
                <w:webHidden/>
              </w:rPr>
              <w:fldChar w:fldCharType="end"/>
            </w:r>
            <w:r w:rsidRPr="00B1614B">
              <w:rPr>
                <w:rStyle w:val="Hyperlink"/>
                <w:noProof/>
              </w:rPr>
              <w:fldChar w:fldCharType="end"/>
            </w:r>
          </w:ins>
        </w:p>
        <w:p w14:paraId="4DB2B3D7" w14:textId="1F7C7F9D" w:rsidR="00900073" w:rsidRDefault="00900073">
          <w:pPr>
            <w:pStyle w:val="TOC1"/>
            <w:tabs>
              <w:tab w:val="right" w:leader="dot" w:pos="10070"/>
            </w:tabs>
            <w:rPr>
              <w:ins w:id="63" w:author="George Brooks" w:date="2018-09-07T19:27:00Z"/>
              <w:rFonts w:eastAsiaTheme="minorEastAsia"/>
              <w:noProof/>
              <w:sz w:val="24"/>
              <w:szCs w:val="24"/>
            </w:rPr>
          </w:pPr>
          <w:ins w:id="64" w:author="George Brooks" w:date="2018-09-07T19:27:00Z">
            <w:r w:rsidRPr="00B1614B">
              <w:rPr>
                <w:rStyle w:val="Hyperlink"/>
                <w:noProof/>
              </w:rPr>
              <w:fldChar w:fldCharType="begin"/>
            </w:r>
            <w:r w:rsidRPr="00B1614B">
              <w:rPr>
                <w:rStyle w:val="Hyperlink"/>
                <w:noProof/>
              </w:rPr>
              <w:instrText xml:space="preserve"> </w:instrText>
            </w:r>
            <w:r>
              <w:rPr>
                <w:noProof/>
              </w:rPr>
              <w:instrText>HYPERLINK \l "_Toc524111794"</w:instrText>
            </w:r>
            <w:r w:rsidRPr="00B1614B">
              <w:rPr>
                <w:rStyle w:val="Hyperlink"/>
                <w:noProof/>
              </w:rPr>
              <w:instrText xml:space="preserve"> </w:instrText>
            </w:r>
            <w:r w:rsidRPr="00B1614B">
              <w:rPr>
                <w:rStyle w:val="Hyperlink"/>
                <w:noProof/>
              </w:rPr>
            </w:r>
            <w:r w:rsidRPr="00B1614B">
              <w:rPr>
                <w:rStyle w:val="Hyperlink"/>
                <w:noProof/>
              </w:rPr>
              <w:fldChar w:fldCharType="separate"/>
            </w:r>
            <w:r w:rsidRPr="00B1614B">
              <w:rPr>
                <w:rStyle w:val="Hyperlink"/>
                <w:noProof/>
              </w:rPr>
              <w:t>Section 6: Summary and Conclusion</w:t>
            </w:r>
            <w:r>
              <w:rPr>
                <w:noProof/>
                <w:webHidden/>
              </w:rPr>
              <w:tab/>
            </w:r>
            <w:r>
              <w:rPr>
                <w:noProof/>
                <w:webHidden/>
              </w:rPr>
              <w:fldChar w:fldCharType="begin"/>
            </w:r>
            <w:r>
              <w:rPr>
                <w:noProof/>
                <w:webHidden/>
              </w:rPr>
              <w:instrText xml:space="preserve"> PAGEREF _Toc524111794 \h </w:instrText>
            </w:r>
            <w:r>
              <w:rPr>
                <w:noProof/>
                <w:webHidden/>
              </w:rPr>
            </w:r>
          </w:ins>
          <w:r>
            <w:rPr>
              <w:noProof/>
              <w:webHidden/>
            </w:rPr>
            <w:fldChar w:fldCharType="separate"/>
          </w:r>
          <w:ins w:id="65" w:author="George Brooks" w:date="2018-09-07T19:27:00Z">
            <w:r>
              <w:rPr>
                <w:noProof/>
                <w:webHidden/>
              </w:rPr>
              <w:t>35</w:t>
            </w:r>
            <w:r>
              <w:rPr>
                <w:noProof/>
                <w:webHidden/>
              </w:rPr>
              <w:fldChar w:fldCharType="end"/>
            </w:r>
            <w:r w:rsidRPr="00B1614B">
              <w:rPr>
                <w:rStyle w:val="Hyperlink"/>
                <w:noProof/>
              </w:rPr>
              <w:fldChar w:fldCharType="end"/>
            </w:r>
          </w:ins>
        </w:p>
        <w:p w14:paraId="5BAA2934" w14:textId="0A76A4EF" w:rsidR="00900073" w:rsidRDefault="00900073">
          <w:pPr>
            <w:pStyle w:val="TOC1"/>
            <w:tabs>
              <w:tab w:val="right" w:leader="dot" w:pos="10070"/>
            </w:tabs>
            <w:rPr>
              <w:ins w:id="66" w:author="George Brooks" w:date="2018-09-07T19:27:00Z"/>
              <w:rFonts w:eastAsiaTheme="minorEastAsia"/>
              <w:noProof/>
              <w:sz w:val="24"/>
              <w:szCs w:val="24"/>
            </w:rPr>
          </w:pPr>
          <w:ins w:id="67" w:author="George Brooks" w:date="2018-09-07T19:27:00Z">
            <w:r w:rsidRPr="00B1614B">
              <w:rPr>
                <w:rStyle w:val="Hyperlink"/>
                <w:noProof/>
              </w:rPr>
              <w:fldChar w:fldCharType="begin"/>
            </w:r>
            <w:r w:rsidRPr="00B1614B">
              <w:rPr>
                <w:rStyle w:val="Hyperlink"/>
                <w:noProof/>
              </w:rPr>
              <w:instrText xml:space="preserve"> </w:instrText>
            </w:r>
            <w:r>
              <w:rPr>
                <w:noProof/>
              </w:rPr>
              <w:instrText>HYPERLINK \l "_Toc524111795"</w:instrText>
            </w:r>
            <w:r w:rsidRPr="00B1614B">
              <w:rPr>
                <w:rStyle w:val="Hyperlink"/>
                <w:noProof/>
              </w:rPr>
              <w:instrText xml:space="preserve"> </w:instrText>
            </w:r>
            <w:r w:rsidRPr="00B1614B">
              <w:rPr>
                <w:rStyle w:val="Hyperlink"/>
                <w:noProof/>
              </w:rPr>
            </w:r>
            <w:r w:rsidRPr="00B1614B">
              <w:rPr>
                <w:rStyle w:val="Hyperlink"/>
                <w:noProof/>
              </w:rPr>
              <w:fldChar w:fldCharType="separate"/>
            </w:r>
            <w:r w:rsidRPr="00B1614B">
              <w:rPr>
                <w:rStyle w:val="Hyperlink"/>
                <w:noProof/>
              </w:rPr>
              <w:t>Section 7: Data Product</w:t>
            </w:r>
            <w:r>
              <w:rPr>
                <w:noProof/>
                <w:webHidden/>
              </w:rPr>
              <w:tab/>
            </w:r>
            <w:r>
              <w:rPr>
                <w:noProof/>
                <w:webHidden/>
              </w:rPr>
              <w:fldChar w:fldCharType="begin"/>
            </w:r>
            <w:r>
              <w:rPr>
                <w:noProof/>
                <w:webHidden/>
              </w:rPr>
              <w:instrText xml:space="preserve"> PAGEREF _Toc524111795 \h </w:instrText>
            </w:r>
            <w:r>
              <w:rPr>
                <w:noProof/>
                <w:webHidden/>
              </w:rPr>
            </w:r>
          </w:ins>
          <w:r>
            <w:rPr>
              <w:noProof/>
              <w:webHidden/>
            </w:rPr>
            <w:fldChar w:fldCharType="separate"/>
          </w:r>
          <w:ins w:id="68" w:author="George Brooks" w:date="2018-09-07T19:27:00Z">
            <w:r>
              <w:rPr>
                <w:noProof/>
                <w:webHidden/>
              </w:rPr>
              <w:t>35</w:t>
            </w:r>
            <w:r>
              <w:rPr>
                <w:noProof/>
                <w:webHidden/>
              </w:rPr>
              <w:fldChar w:fldCharType="end"/>
            </w:r>
            <w:r w:rsidRPr="00B1614B">
              <w:rPr>
                <w:rStyle w:val="Hyperlink"/>
                <w:noProof/>
              </w:rPr>
              <w:fldChar w:fldCharType="end"/>
            </w:r>
          </w:ins>
        </w:p>
        <w:p w14:paraId="29FB9186" w14:textId="0BF386C2" w:rsidR="00900073" w:rsidRDefault="00900073">
          <w:pPr>
            <w:pStyle w:val="TOC2"/>
            <w:tabs>
              <w:tab w:val="right" w:leader="dot" w:pos="10070"/>
            </w:tabs>
            <w:rPr>
              <w:ins w:id="69" w:author="George Brooks" w:date="2018-09-07T19:27:00Z"/>
              <w:rFonts w:eastAsiaTheme="minorEastAsia"/>
              <w:noProof/>
              <w:sz w:val="24"/>
              <w:szCs w:val="24"/>
            </w:rPr>
          </w:pPr>
          <w:ins w:id="70" w:author="George Brooks" w:date="2018-09-07T19:27:00Z">
            <w:r w:rsidRPr="00B1614B">
              <w:rPr>
                <w:rStyle w:val="Hyperlink"/>
                <w:noProof/>
              </w:rPr>
              <w:fldChar w:fldCharType="begin"/>
            </w:r>
            <w:r w:rsidRPr="00B1614B">
              <w:rPr>
                <w:rStyle w:val="Hyperlink"/>
                <w:noProof/>
              </w:rPr>
              <w:instrText xml:space="preserve"> </w:instrText>
            </w:r>
            <w:r>
              <w:rPr>
                <w:noProof/>
              </w:rPr>
              <w:instrText>HYPERLINK \l "_Toc524111796"</w:instrText>
            </w:r>
            <w:r w:rsidRPr="00B1614B">
              <w:rPr>
                <w:rStyle w:val="Hyperlink"/>
                <w:noProof/>
              </w:rPr>
              <w:instrText xml:space="preserve"> </w:instrText>
            </w:r>
            <w:r w:rsidRPr="00B1614B">
              <w:rPr>
                <w:rStyle w:val="Hyperlink"/>
                <w:noProof/>
              </w:rPr>
            </w:r>
            <w:r w:rsidRPr="00B1614B">
              <w:rPr>
                <w:rStyle w:val="Hyperlink"/>
                <w:noProof/>
              </w:rPr>
              <w:fldChar w:fldCharType="separate"/>
            </w:r>
            <w:r w:rsidRPr="00B1614B">
              <w:rPr>
                <w:rStyle w:val="Hyperlink"/>
                <w:noProof/>
              </w:rPr>
              <w:t>Part 7A: Classification Model</w:t>
            </w:r>
            <w:r>
              <w:rPr>
                <w:noProof/>
                <w:webHidden/>
              </w:rPr>
              <w:tab/>
            </w:r>
            <w:r>
              <w:rPr>
                <w:noProof/>
                <w:webHidden/>
              </w:rPr>
              <w:fldChar w:fldCharType="begin"/>
            </w:r>
            <w:r>
              <w:rPr>
                <w:noProof/>
                <w:webHidden/>
              </w:rPr>
              <w:instrText xml:space="preserve"> PAGEREF _Toc524111796 \h </w:instrText>
            </w:r>
            <w:r>
              <w:rPr>
                <w:noProof/>
                <w:webHidden/>
              </w:rPr>
            </w:r>
          </w:ins>
          <w:r>
            <w:rPr>
              <w:noProof/>
              <w:webHidden/>
            </w:rPr>
            <w:fldChar w:fldCharType="separate"/>
          </w:r>
          <w:ins w:id="71" w:author="George Brooks" w:date="2018-09-07T19:27:00Z">
            <w:r>
              <w:rPr>
                <w:noProof/>
                <w:webHidden/>
              </w:rPr>
              <w:t>35</w:t>
            </w:r>
            <w:r>
              <w:rPr>
                <w:noProof/>
                <w:webHidden/>
              </w:rPr>
              <w:fldChar w:fldCharType="end"/>
            </w:r>
            <w:r w:rsidRPr="00B1614B">
              <w:rPr>
                <w:rStyle w:val="Hyperlink"/>
                <w:noProof/>
              </w:rPr>
              <w:fldChar w:fldCharType="end"/>
            </w:r>
          </w:ins>
        </w:p>
        <w:p w14:paraId="330A8F28" w14:textId="4FD5B7F6" w:rsidR="00900073" w:rsidRDefault="00900073">
          <w:pPr>
            <w:pStyle w:val="TOC2"/>
            <w:tabs>
              <w:tab w:val="right" w:leader="dot" w:pos="10070"/>
            </w:tabs>
            <w:rPr>
              <w:ins w:id="72" w:author="George Brooks" w:date="2018-09-07T19:27:00Z"/>
              <w:rFonts w:eastAsiaTheme="minorEastAsia"/>
              <w:noProof/>
              <w:sz w:val="24"/>
              <w:szCs w:val="24"/>
            </w:rPr>
          </w:pPr>
          <w:ins w:id="73" w:author="George Brooks" w:date="2018-09-07T19:27:00Z">
            <w:r w:rsidRPr="00B1614B">
              <w:rPr>
                <w:rStyle w:val="Hyperlink"/>
                <w:noProof/>
              </w:rPr>
              <w:fldChar w:fldCharType="begin"/>
            </w:r>
            <w:r w:rsidRPr="00B1614B">
              <w:rPr>
                <w:rStyle w:val="Hyperlink"/>
                <w:noProof/>
              </w:rPr>
              <w:instrText xml:space="preserve"> </w:instrText>
            </w:r>
            <w:r>
              <w:rPr>
                <w:noProof/>
              </w:rPr>
              <w:instrText>HYPERLINK \l "_Toc524111797"</w:instrText>
            </w:r>
            <w:r w:rsidRPr="00B1614B">
              <w:rPr>
                <w:rStyle w:val="Hyperlink"/>
                <w:noProof/>
              </w:rPr>
              <w:instrText xml:space="preserve"> </w:instrText>
            </w:r>
            <w:r w:rsidRPr="00B1614B">
              <w:rPr>
                <w:rStyle w:val="Hyperlink"/>
                <w:noProof/>
              </w:rPr>
            </w:r>
            <w:r w:rsidRPr="00B1614B">
              <w:rPr>
                <w:rStyle w:val="Hyperlink"/>
                <w:noProof/>
              </w:rPr>
              <w:fldChar w:fldCharType="separate"/>
            </w:r>
            <w:r w:rsidRPr="00B1614B">
              <w:rPr>
                <w:rStyle w:val="Hyperlink"/>
                <w:noProof/>
              </w:rPr>
              <w:t>Part 7B: Regression Model</w:t>
            </w:r>
            <w:r>
              <w:rPr>
                <w:noProof/>
                <w:webHidden/>
              </w:rPr>
              <w:tab/>
            </w:r>
            <w:r>
              <w:rPr>
                <w:noProof/>
                <w:webHidden/>
              </w:rPr>
              <w:fldChar w:fldCharType="begin"/>
            </w:r>
            <w:r>
              <w:rPr>
                <w:noProof/>
                <w:webHidden/>
              </w:rPr>
              <w:instrText xml:space="preserve"> PAGEREF _Toc524111797 \h </w:instrText>
            </w:r>
            <w:r>
              <w:rPr>
                <w:noProof/>
                <w:webHidden/>
              </w:rPr>
            </w:r>
          </w:ins>
          <w:r>
            <w:rPr>
              <w:noProof/>
              <w:webHidden/>
            </w:rPr>
            <w:fldChar w:fldCharType="separate"/>
          </w:r>
          <w:ins w:id="74" w:author="George Brooks" w:date="2018-09-07T19:27:00Z">
            <w:r>
              <w:rPr>
                <w:noProof/>
                <w:webHidden/>
              </w:rPr>
              <w:t>36</w:t>
            </w:r>
            <w:r>
              <w:rPr>
                <w:noProof/>
                <w:webHidden/>
              </w:rPr>
              <w:fldChar w:fldCharType="end"/>
            </w:r>
            <w:r w:rsidRPr="00B1614B">
              <w:rPr>
                <w:rStyle w:val="Hyperlink"/>
                <w:noProof/>
              </w:rPr>
              <w:fldChar w:fldCharType="end"/>
            </w:r>
          </w:ins>
        </w:p>
        <w:p w14:paraId="3722C454" w14:textId="669CF8F2" w:rsidR="00900073" w:rsidRDefault="00900073">
          <w:pPr>
            <w:pStyle w:val="TOC1"/>
            <w:tabs>
              <w:tab w:val="right" w:leader="dot" w:pos="10070"/>
            </w:tabs>
            <w:rPr>
              <w:ins w:id="75" w:author="George Brooks" w:date="2018-09-07T19:27:00Z"/>
              <w:rFonts w:eastAsiaTheme="minorEastAsia"/>
              <w:noProof/>
              <w:sz w:val="24"/>
              <w:szCs w:val="24"/>
            </w:rPr>
          </w:pPr>
          <w:ins w:id="76" w:author="George Brooks" w:date="2018-09-07T19:27:00Z">
            <w:r w:rsidRPr="00B1614B">
              <w:rPr>
                <w:rStyle w:val="Hyperlink"/>
                <w:noProof/>
              </w:rPr>
              <w:fldChar w:fldCharType="begin"/>
            </w:r>
            <w:r w:rsidRPr="00B1614B">
              <w:rPr>
                <w:rStyle w:val="Hyperlink"/>
                <w:noProof/>
              </w:rPr>
              <w:instrText xml:space="preserve"> </w:instrText>
            </w:r>
            <w:r>
              <w:rPr>
                <w:noProof/>
              </w:rPr>
              <w:instrText>HYPERLINK \l "_Toc524111798"</w:instrText>
            </w:r>
            <w:r w:rsidRPr="00B1614B">
              <w:rPr>
                <w:rStyle w:val="Hyperlink"/>
                <w:noProof/>
              </w:rPr>
              <w:instrText xml:space="preserve"> </w:instrText>
            </w:r>
            <w:r w:rsidRPr="00B1614B">
              <w:rPr>
                <w:rStyle w:val="Hyperlink"/>
                <w:noProof/>
              </w:rPr>
            </w:r>
            <w:r w:rsidRPr="00B1614B">
              <w:rPr>
                <w:rStyle w:val="Hyperlink"/>
                <w:noProof/>
              </w:rPr>
              <w:fldChar w:fldCharType="separate"/>
            </w:r>
            <w:r w:rsidRPr="00B1614B">
              <w:rPr>
                <w:rStyle w:val="Hyperlink"/>
                <w:noProof/>
              </w:rPr>
              <w:t>Section 8: Team Member Contributions</w:t>
            </w:r>
            <w:r>
              <w:rPr>
                <w:noProof/>
                <w:webHidden/>
              </w:rPr>
              <w:tab/>
            </w:r>
            <w:r>
              <w:rPr>
                <w:noProof/>
                <w:webHidden/>
              </w:rPr>
              <w:fldChar w:fldCharType="begin"/>
            </w:r>
            <w:r>
              <w:rPr>
                <w:noProof/>
                <w:webHidden/>
              </w:rPr>
              <w:instrText xml:space="preserve"> PAGEREF _Toc524111798 \h </w:instrText>
            </w:r>
            <w:r>
              <w:rPr>
                <w:noProof/>
                <w:webHidden/>
              </w:rPr>
            </w:r>
          </w:ins>
          <w:r>
            <w:rPr>
              <w:noProof/>
              <w:webHidden/>
            </w:rPr>
            <w:fldChar w:fldCharType="separate"/>
          </w:r>
          <w:ins w:id="77" w:author="George Brooks" w:date="2018-09-07T19:27:00Z">
            <w:r>
              <w:rPr>
                <w:noProof/>
                <w:webHidden/>
              </w:rPr>
              <w:t>36</w:t>
            </w:r>
            <w:r>
              <w:rPr>
                <w:noProof/>
                <w:webHidden/>
              </w:rPr>
              <w:fldChar w:fldCharType="end"/>
            </w:r>
            <w:r w:rsidRPr="00B1614B">
              <w:rPr>
                <w:rStyle w:val="Hyperlink"/>
                <w:noProof/>
              </w:rPr>
              <w:fldChar w:fldCharType="end"/>
            </w:r>
          </w:ins>
        </w:p>
        <w:p w14:paraId="4BD29957" w14:textId="307E5364" w:rsidR="00900073" w:rsidRDefault="00900073">
          <w:pPr>
            <w:pStyle w:val="TOC1"/>
            <w:tabs>
              <w:tab w:val="right" w:leader="dot" w:pos="10070"/>
            </w:tabs>
            <w:rPr>
              <w:ins w:id="78" w:author="George Brooks" w:date="2018-09-07T19:27:00Z"/>
              <w:rFonts w:eastAsiaTheme="minorEastAsia"/>
              <w:noProof/>
              <w:sz w:val="24"/>
              <w:szCs w:val="24"/>
            </w:rPr>
          </w:pPr>
          <w:ins w:id="79" w:author="George Brooks" w:date="2018-09-07T19:27:00Z">
            <w:r w:rsidRPr="00B1614B">
              <w:rPr>
                <w:rStyle w:val="Hyperlink"/>
                <w:noProof/>
              </w:rPr>
              <w:fldChar w:fldCharType="begin"/>
            </w:r>
            <w:r w:rsidRPr="00B1614B">
              <w:rPr>
                <w:rStyle w:val="Hyperlink"/>
                <w:noProof/>
              </w:rPr>
              <w:instrText xml:space="preserve"> </w:instrText>
            </w:r>
            <w:r>
              <w:rPr>
                <w:noProof/>
              </w:rPr>
              <w:instrText>HYPERLINK \l "_Toc524111799"</w:instrText>
            </w:r>
            <w:r w:rsidRPr="00B1614B">
              <w:rPr>
                <w:rStyle w:val="Hyperlink"/>
                <w:noProof/>
              </w:rPr>
              <w:instrText xml:space="preserve"> </w:instrText>
            </w:r>
            <w:r w:rsidRPr="00B1614B">
              <w:rPr>
                <w:rStyle w:val="Hyperlink"/>
                <w:noProof/>
              </w:rPr>
            </w:r>
            <w:r w:rsidRPr="00B1614B">
              <w:rPr>
                <w:rStyle w:val="Hyperlink"/>
                <w:noProof/>
              </w:rPr>
              <w:fldChar w:fldCharType="separate"/>
            </w:r>
            <w:r w:rsidRPr="00B1614B">
              <w:rPr>
                <w:rStyle w:val="Hyperlink"/>
                <w:noProof/>
              </w:rPr>
              <w:t>Section 9: Appendix</w:t>
            </w:r>
            <w:r>
              <w:rPr>
                <w:noProof/>
                <w:webHidden/>
              </w:rPr>
              <w:tab/>
            </w:r>
            <w:r>
              <w:rPr>
                <w:noProof/>
                <w:webHidden/>
              </w:rPr>
              <w:fldChar w:fldCharType="begin"/>
            </w:r>
            <w:r>
              <w:rPr>
                <w:noProof/>
                <w:webHidden/>
              </w:rPr>
              <w:instrText xml:space="preserve"> PAGEREF _Toc524111799 \h </w:instrText>
            </w:r>
            <w:r>
              <w:rPr>
                <w:noProof/>
                <w:webHidden/>
              </w:rPr>
            </w:r>
          </w:ins>
          <w:r>
            <w:rPr>
              <w:noProof/>
              <w:webHidden/>
            </w:rPr>
            <w:fldChar w:fldCharType="separate"/>
          </w:r>
          <w:ins w:id="80" w:author="George Brooks" w:date="2018-09-07T19:27:00Z">
            <w:r>
              <w:rPr>
                <w:noProof/>
                <w:webHidden/>
              </w:rPr>
              <w:t>38</w:t>
            </w:r>
            <w:r>
              <w:rPr>
                <w:noProof/>
                <w:webHidden/>
              </w:rPr>
              <w:fldChar w:fldCharType="end"/>
            </w:r>
            <w:r w:rsidRPr="00B1614B">
              <w:rPr>
                <w:rStyle w:val="Hyperlink"/>
                <w:noProof/>
              </w:rPr>
              <w:fldChar w:fldCharType="end"/>
            </w:r>
          </w:ins>
        </w:p>
        <w:p w14:paraId="69517BBD" w14:textId="27C0CA22" w:rsidR="00900073" w:rsidRDefault="00900073">
          <w:pPr>
            <w:pStyle w:val="TOC2"/>
            <w:tabs>
              <w:tab w:val="right" w:leader="dot" w:pos="10070"/>
            </w:tabs>
            <w:rPr>
              <w:ins w:id="81" w:author="George Brooks" w:date="2018-09-07T19:27:00Z"/>
              <w:rFonts w:eastAsiaTheme="minorEastAsia"/>
              <w:noProof/>
              <w:sz w:val="24"/>
              <w:szCs w:val="24"/>
            </w:rPr>
          </w:pPr>
          <w:ins w:id="82" w:author="George Brooks" w:date="2018-09-07T19:27:00Z">
            <w:r w:rsidRPr="00B1614B">
              <w:rPr>
                <w:rStyle w:val="Hyperlink"/>
                <w:noProof/>
              </w:rPr>
              <w:fldChar w:fldCharType="begin"/>
            </w:r>
            <w:r w:rsidRPr="00B1614B">
              <w:rPr>
                <w:rStyle w:val="Hyperlink"/>
                <w:noProof/>
              </w:rPr>
              <w:instrText xml:space="preserve"> </w:instrText>
            </w:r>
            <w:r>
              <w:rPr>
                <w:noProof/>
              </w:rPr>
              <w:instrText>HYPERLINK \l "_Toc524111800"</w:instrText>
            </w:r>
            <w:r w:rsidRPr="00B1614B">
              <w:rPr>
                <w:rStyle w:val="Hyperlink"/>
                <w:noProof/>
              </w:rPr>
              <w:instrText xml:space="preserve"> </w:instrText>
            </w:r>
            <w:r w:rsidRPr="00B1614B">
              <w:rPr>
                <w:rStyle w:val="Hyperlink"/>
                <w:noProof/>
              </w:rPr>
            </w:r>
            <w:r w:rsidRPr="00B1614B">
              <w:rPr>
                <w:rStyle w:val="Hyperlink"/>
                <w:noProof/>
              </w:rPr>
              <w:fldChar w:fldCharType="separate"/>
            </w:r>
            <w:r w:rsidRPr="00B1614B">
              <w:rPr>
                <w:rStyle w:val="Hyperlink"/>
                <w:noProof/>
              </w:rPr>
              <w:t>Part 9A: List of Features and Usability in Models</w:t>
            </w:r>
            <w:r>
              <w:rPr>
                <w:noProof/>
                <w:webHidden/>
              </w:rPr>
              <w:tab/>
            </w:r>
            <w:r>
              <w:rPr>
                <w:noProof/>
                <w:webHidden/>
              </w:rPr>
              <w:fldChar w:fldCharType="begin"/>
            </w:r>
            <w:r>
              <w:rPr>
                <w:noProof/>
                <w:webHidden/>
              </w:rPr>
              <w:instrText xml:space="preserve"> PAGEREF _Toc524111800 \h </w:instrText>
            </w:r>
            <w:r>
              <w:rPr>
                <w:noProof/>
                <w:webHidden/>
              </w:rPr>
            </w:r>
          </w:ins>
          <w:r>
            <w:rPr>
              <w:noProof/>
              <w:webHidden/>
            </w:rPr>
            <w:fldChar w:fldCharType="separate"/>
          </w:r>
          <w:ins w:id="83" w:author="George Brooks" w:date="2018-09-07T19:27:00Z">
            <w:r>
              <w:rPr>
                <w:noProof/>
                <w:webHidden/>
              </w:rPr>
              <w:t>38</w:t>
            </w:r>
            <w:r>
              <w:rPr>
                <w:noProof/>
                <w:webHidden/>
              </w:rPr>
              <w:fldChar w:fldCharType="end"/>
            </w:r>
            <w:r w:rsidRPr="00B1614B">
              <w:rPr>
                <w:rStyle w:val="Hyperlink"/>
                <w:noProof/>
              </w:rPr>
              <w:fldChar w:fldCharType="end"/>
            </w:r>
          </w:ins>
        </w:p>
        <w:p w14:paraId="7604F965" w14:textId="103EEA69" w:rsidR="00900073" w:rsidRDefault="00900073">
          <w:pPr>
            <w:pStyle w:val="TOC2"/>
            <w:tabs>
              <w:tab w:val="right" w:leader="dot" w:pos="10070"/>
            </w:tabs>
            <w:rPr>
              <w:ins w:id="84" w:author="George Brooks" w:date="2018-09-07T19:27:00Z"/>
              <w:rFonts w:eastAsiaTheme="minorEastAsia"/>
              <w:noProof/>
              <w:sz w:val="24"/>
              <w:szCs w:val="24"/>
            </w:rPr>
          </w:pPr>
          <w:ins w:id="85" w:author="George Brooks" w:date="2018-09-07T19:27:00Z">
            <w:r w:rsidRPr="00B1614B">
              <w:rPr>
                <w:rStyle w:val="Hyperlink"/>
                <w:noProof/>
              </w:rPr>
              <w:fldChar w:fldCharType="begin"/>
            </w:r>
            <w:r w:rsidRPr="00B1614B">
              <w:rPr>
                <w:rStyle w:val="Hyperlink"/>
                <w:noProof/>
              </w:rPr>
              <w:instrText xml:space="preserve"> </w:instrText>
            </w:r>
            <w:r>
              <w:rPr>
                <w:noProof/>
              </w:rPr>
              <w:instrText>HYPERLINK \l "_Toc524111801"</w:instrText>
            </w:r>
            <w:r w:rsidRPr="00B1614B">
              <w:rPr>
                <w:rStyle w:val="Hyperlink"/>
                <w:noProof/>
              </w:rPr>
              <w:instrText xml:space="preserve"> </w:instrText>
            </w:r>
            <w:r w:rsidRPr="00B1614B">
              <w:rPr>
                <w:rStyle w:val="Hyperlink"/>
                <w:noProof/>
              </w:rPr>
            </w:r>
            <w:r w:rsidRPr="00B1614B">
              <w:rPr>
                <w:rStyle w:val="Hyperlink"/>
                <w:noProof/>
              </w:rPr>
              <w:fldChar w:fldCharType="separate"/>
            </w:r>
            <w:r w:rsidRPr="00B1614B">
              <w:rPr>
                <w:rStyle w:val="Hyperlink"/>
                <w:noProof/>
              </w:rPr>
              <w:t>Part 9B: Applied Data Science Model</w:t>
            </w:r>
            <w:r>
              <w:rPr>
                <w:noProof/>
                <w:webHidden/>
              </w:rPr>
              <w:tab/>
            </w:r>
            <w:r>
              <w:rPr>
                <w:noProof/>
                <w:webHidden/>
              </w:rPr>
              <w:fldChar w:fldCharType="begin"/>
            </w:r>
            <w:r>
              <w:rPr>
                <w:noProof/>
                <w:webHidden/>
              </w:rPr>
              <w:instrText xml:space="preserve"> PAGEREF _Toc524111801 \h </w:instrText>
            </w:r>
            <w:r>
              <w:rPr>
                <w:noProof/>
                <w:webHidden/>
              </w:rPr>
            </w:r>
          </w:ins>
          <w:r>
            <w:rPr>
              <w:noProof/>
              <w:webHidden/>
            </w:rPr>
            <w:fldChar w:fldCharType="separate"/>
          </w:r>
          <w:ins w:id="86" w:author="George Brooks" w:date="2018-09-07T19:27:00Z">
            <w:r>
              <w:rPr>
                <w:noProof/>
                <w:webHidden/>
              </w:rPr>
              <w:t>40</w:t>
            </w:r>
            <w:r>
              <w:rPr>
                <w:noProof/>
                <w:webHidden/>
              </w:rPr>
              <w:fldChar w:fldCharType="end"/>
            </w:r>
            <w:r w:rsidRPr="00B1614B">
              <w:rPr>
                <w:rStyle w:val="Hyperlink"/>
                <w:noProof/>
              </w:rPr>
              <w:fldChar w:fldCharType="end"/>
            </w:r>
          </w:ins>
        </w:p>
        <w:p w14:paraId="58573F91" w14:textId="2CB1AE76" w:rsidR="00F54AD1" w:rsidDel="00900073" w:rsidRDefault="00F54AD1">
          <w:pPr>
            <w:pStyle w:val="TOC1"/>
            <w:tabs>
              <w:tab w:val="right" w:leader="dot" w:pos="10070"/>
            </w:tabs>
            <w:rPr>
              <w:del w:id="87" w:author="George Brooks" w:date="2018-09-07T19:27:00Z"/>
              <w:rFonts w:eastAsiaTheme="minorEastAsia"/>
              <w:noProof/>
              <w:sz w:val="24"/>
              <w:szCs w:val="24"/>
            </w:rPr>
          </w:pPr>
          <w:del w:id="88" w:author="George Brooks" w:date="2018-09-07T19:27:00Z">
            <w:r w:rsidRPr="00900073" w:rsidDel="00900073">
              <w:rPr>
                <w:rStyle w:val="Hyperlink"/>
                <w:noProof/>
                <w:rPrChange w:id="89" w:author="George Brooks" w:date="2018-09-07T19:27:00Z">
                  <w:rPr>
                    <w:rStyle w:val="Hyperlink"/>
                    <w:noProof/>
                  </w:rPr>
                </w:rPrChange>
              </w:rPr>
              <w:delText>Section 1: Background</w:delText>
            </w:r>
            <w:r w:rsidDel="00900073">
              <w:rPr>
                <w:noProof/>
                <w:webHidden/>
              </w:rPr>
              <w:tab/>
              <w:delText>3</w:delText>
            </w:r>
          </w:del>
        </w:p>
        <w:p w14:paraId="262E8ED2" w14:textId="3A7C1E8B" w:rsidR="00F54AD1" w:rsidDel="00900073" w:rsidRDefault="00F54AD1">
          <w:pPr>
            <w:pStyle w:val="TOC2"/>
            <w:tabs>
              <w:tab w:val="right" w:leader="dot" w:pos="10070"/>
            </w:tabs>
            <w:rPr>
              <w:del w:id="90" w:author="George Brooks" w:date="2018-09-07T19:27:00Z"/>
              <w:rFonts w:eastAsiaTheme="minorEastAsia"/>
              <w:noProof/>
              <w:sz w:val="24"/>
              <w:szCs w:val="24"/>
            </w:rPr>
          </w:pPr>
          <w:del w:id="91" w:author="George Brooks" w:date="2018-09-07T19:27:00Z">
            <w:r w:rsidRPr="00900073" w:rsidDel="00900073">
              <w:rPr>
                <w:rStyle w:val="Hyperlink"/>
                <w:noProof/>
                <w:rPrChange w:id="92" w:author="George Brooks" w:date="2018-09-07T19:27:00Z">
                  <w:rPr>
                    <w:rStyle w:val="Hyperlink"/>
                    <w:noProof/>
                  </w:rPr>
                </w:rPrChange>
              </w:rPr>
              <w:delText>Part 1A: Why Are We Interested?</w:delText>
            </w:r>
            <w:r w:rsidDel="00900073">
              <w:rPr>
                <w:noProof/>
                <w:webHidden/>
              </w:rPr>
              <w:tab/>
              <w:delText>3</w:delText>
            </w:r>
          </w:del>
        </w:p>
        <w:p w14:paraId="6329CC67" w14:textId="5768BEFC" w:rsidR="00F54AD1" w:rsidDel="00900073" w:rsidRDefault="00F54AD1">
          <w:pPr>
            <w:pStyle w:val="TOC2"/>
            <w:tabs>
              <w:tab w:val="right" w:leader="dot" w:pos="10070"/>
            </w:tabs>
            <w:rPr>
              <w:del w:id="93" w:author="George Brooks" w:date="2018-09-07T19:27:00Z"/>
              <w:rFonts w:eastAsiaTheme="minorEastAsia"/>
              <w:noProof/>
              <w:sz w:val="24"/>
              <w:szCs w:val="24"/>
            </w:rPr>
          </w:pPr>
          <w:del w:id="94" w:author="George Brooks" w:date="2018-09-07T19:27:00Z">
            <w:r w:rsidRPr="00900073" w:rsidDel="00900073">
              <w:rPr>
                <w:rStyle w:val="Hyperlink"/>
                <w:noProof/>
                <w:rPrChange w:id="95" w:author="George Brooks" w:date="2018-09-07T19:27:00Z">
                  <w:rPr>
                    <w:rStyle w:val="Hyperlink"/>
                    <w:noProof/>
                  </w:rPr>
                </w:rPrChange>
              </w:rPr>
              <w:delText>Part 1B: Literature Review</w:delText>
            </w:r>
            <w:r w:rsidDel="00900073">
              <w:rPr>
                <w:noProof/>
                <w:webHidden/>
              </w:rPr>
              <w:tab/>
              <w:delText>3</w:delText>
            </w:r>
          </w:del>
        </w:p>
        <w:p w14:paraId="55937B82" w14:textId="720E4552" w:rsidR="00F54AD1" w:rsidDel="00900073" w:rsidRDefault="00F54AD1">
          <w:pPr>
            <w:pStyle w:val="TOC2"/>
            <w:tabs>
              <w:tab w:val="right" w:leader="dot" w:pos="10070"/>
            </w:tabs>
            <w:rPr>
              <w:del w:id="96" w:author="George Brooks" w:date="2018-09-07T19:27:00Z"/>
              <w:rFonts w:eastAsiaTheme="minorEastAsia"/>
              <w:noProof/>
              <w:sz w:val="24"/>
              <w:szCs w:val="24"/>
            </w:rPr>
          </w:pPr>
          <w:del w:id="97" w:author="George Brooks" w:date="2018-09-07T19:27:00Z">
            <w:r w:rsidRPr="00900073" w:rsidDel="00900073">
              <w:rPr>
                <w:rStyle w:val="Hyperlink"/>
                <w:noProof/>
                <w:rPrChange w:id="98" w:author="George Brooks" w:date="2018-09-07T19:27:00Z">
                  <w:rPr>
                    <w:rStyle w:val="Hyperlink"/>
                    <w:noProof/>
                  </w:rPr>
                </w:rPrChange>
              </w:rPr>
              <w:delText>Part 1C: Project Criteria/Limitations</w:delText>
            </w:r>
            <w:r w:rsidDel="00900073">
              <w:rPr>
                <w:noProof/>
                <w:webHidden/>
              </w:rPr>
              <w:tab/>
              <w:delText>4</w:delText>
            </w:r>
          </w:del>
        </w:p>
        <w:p w14:paraId="15F6203E" w14:textId="335442AC" w:rsidR="00F54AD1" w:rsidDel="00900073" w:rsidRDefault="00F54AD1">
          <w:pPr>
            <w:pStyle w:val="TOC1"/>
            <w:tabs>
              <w:tab w:val="right" w:leader="dot" w:pos="10070"/>
            </w:tabs>
            <w:rPr>
              <w:del w:id="99" w:author="George Brooks" w:date="2018-09-07T19:27:00Z"/>
              <w:rFonts w:eastAsiaTheme="minorEastAsia"/>
              <w:noProof/>
              <w:sz w:val="24"/>
              <w:szCs w:val="24"/>
            </w:rPr>
          </w:pPr>
          <w:del w:id="100" w:author="George Brooks" w:date="2018-09-07T19:27:00Z">
            <w:r w:rsidRPr="00900073" w:rsidDel="00900073">
              <w:rPr>
                <w:rStyle w:val="Hyperlink"/>
                <w:noProof/>
                <w:rPrChange w:id="101" w:author="George Brooks" w:date="2018-09-07T19:27:00Z">
                  <w:rPr>
                    <w:rStyle w:val="Hyperlink"/>
                    <w:noProof/>
                  </w:rPr>
                </w:rPrChange>
              </w:rPr>
              <w:delText>Section 2: Data Gathering</w:delText>
            </w:r>
            <w:r w:rsidDel="00900073">
              <w:rPr>
                <w:noProof/>
                <w:webHidden/>
              </w:rPr>
              <w:tab/>
              <w:delText>4</w:delText>
            </w:r>
          </w:del>
        </w:p>
        <w:p w14:paraId="1E3FA139" w14:textId="1DD39376" w:rsidR="00F54AD1" w:rsidDel="00900073" w:rsidRDefault="00F54AD1">
          <w:pPr>
            <w:pStyle w:val="TOC1"/>
            <w:tabs>
              <w:tab w:val="right" w:leader="dot" w:pos="10070"/>
            </w:tabs>
            <w:rPr>
              <w:del w:id="102" w:author="George Brooks" w:date="2018-09-07T19:27:00Z"/>
              <w:rFonts w:eastAsiaTheme="minorEastAsia"/>
              <w:noProof/>
              <w:sz w:val="24"/>
              <w:szCs w:val="24"/>
            </w:rPr>
          </w:pPr>
          <w:del w:id="103" w:author="George Brooks" w:date="2018-09-07T19:27:00Z">
            <w:r w:rsidRPr="00900073" w:rsidDel="00900073">
              <w:rPr>
                <w:rStyle w:val="Hyperlink"/>
                <w:noProof/>
                <w:rPrChange w:id="104" w:author="George Brooks" w:date="2018-09-07T19:27:00Z">
                  <w:rPr>
                    <w:rStyle w:val="Hyperlink"/>
                    <w:noProof/>
                  </w:rPr>
                </w:rPrChange>
              </w:rPr>
              <w:delText>Section 3: Data Wrangling</w:delText>
            </w:r>
            <w:r w:rsidDel="00900073">
              <w:rPr>
                <w:noProof/>
                <w:webHidden/>
              </w:rPr>
              <w:tab/>
              <w:delText>6</w:delText>
            </w:r>
          </w:del>
        </w:p>
        <w:p w14:paraId="0A18D21D" w14:textId="77FC1717" w:rsidR="00F54AD1" w:rsidDel="00900073" w:rsidRDefault="00F54AD1">
          <w:pPr>
            <w:pStyle w:val="TOC2"/>
            <w:tabs>
              <w:tab w:val="right" w:leader="dot" w:pos="10070"/>
            </w:tabs>
            <w:rPr>
              <w:del w:id="105" w:author="George Brooks" w:date="2018-09-07T19:27:00Z"/>
              <w:rFonts w:eastAsiaTheme="minorEastAsia"/>
              <w:noProof/>
              <w:sz w:val="24"/>
              <w:szCs w:val="24"/>
            </w:rPr>
          </w:pPr>
          <w:del w:id="106" w:author="George Brooks" w:date="2018-09-07T19:27:00Z">
            <w:r w:rsidRPr="00900073" w:rsidDel="00900073">
              <w:rPr>
                <w:rStyle w:val="Hyperlink"/>
                <w:noProof/>
                <w:rPrChange w:id="107" w:author="George Brooks" w:date="2018-09-07T19:27:00Z">
                  <w:rPr>
                    <w:rStyle w:val="Hyperlink"/>
                    <w:noProof/>
                  </w:rPr>
                </w:rPrChange>
              </w:rPr>
              <w:delText>Part 3A: Joining Datasets</w:delText>
            </w:r>
            <w:r w:rsidDel="00900073">
              <w:rPr>
                <w:noProof/>
                <w:webHidden/>
              </w:rPr>
              <w:tab/>
              <w:delText>6</w:delText>
            </w:r>
          </w:del>
        </w:p>
        <w:p w14:paraId="7541642B" w14:textId="0A587169" w:rsidR="00F54AD1" w:rsidDel="00900073" w:rsidRDefault="00F54AD1">
          <w:pPr>
            <w:pStyle w:val="TOC2"/>
            <w:tabs>
              <w:tab w:val="right" w:leader="dot" w:pos="10070"/>
            </w:tabs>
            <w:rPr>
              <w:del w:id="108" w:author="George Brooks" w:date="2018-09-07T19:27:00Z"/>
              <w:rFonts w:eastAsiaTheme="minorEastAsia"/>
              <w:noProof/>
              <w:sz w:val="24"/>
              <w:szCs w:val="24"/>
            </w:rPr>
          </w:pPr>
          <w:del w:id="109" w:author="George Brooks" w:date="2018-09-07T19:27:00Z">
            <w:r w:rsidRPr="00900073" w:rsidDel="00900073">
              <w:rPr>
                <w:rStyle w:val="Hyperlink"/>
                <w:noProof/>
                <w:rPrChange w:id="110" w:author="George Brooks" w:date="2018-09-07T19:27:00Z">
                  <w:rPr>
                    <w:rStyle w:val="Hyperlink"/>
                    <w:noProof/>
                  </w:rPr>
                </w:rPrChange>
              </w:rPr>
              <w:delText>Part 3B: Parsing Data</w:delText>
            </w:r>
            <w:r w:rsidDel="00900073">
              <w:rPr>
                <w:noProof/>
                <w:webHidden/>
              </w:rPr>
              <w:tab/>
              <w:delText>6</w:delText>
            </w:r>
          </w:del>
        </w:p>
        <w:p w14:paraId="68ACCA51" w14:textId="31D7BE86" w:rsidR="00F54AD1" w:rsidDel="00900073" w:rsidRDefault="00F54AD1">
          <w:pPr>
            <w:pStyle w:val="TOC2"/>
            <w:tabs>
              <w:tab w:val="right" w:leader="dot" w:pos="10070"/>
            </w:tabs>
            <w:rPr>
              <w:del w:id="111" w:author="George Brooks" w:date="2018-09-07T19:27:00Z"/>
              <w:rFonts w:eastAsiaTheme="minorEastAsia"/>
              <w:noProof/>
              <w:sz w:val="24"/>
              <w:szCs w:val="24"/>
            </w:rPr>
          </w:pPr>
          <w:del w:id="112" w:author="George Brooks" w:date="2018-09-07T19:27:00Z">
            <w:r w:rsidRPr="00900073" w:rsidDel="00900073">
              <w:rPr>
                <w:rStyle w:val="Hyperlink"/>
                <w:noProof/>
                <w:rPrChange w:id="113" w:author="George Brooks" w:date="2018-09-07T19:27:00Z">
                  <w:rPr>
                    <w:rStyle w:val="Hyperlink"/>
                    <w:noProof/>
                  </w:rPr>
                </w:rPrChange>
              </w:rPr>
              <w:delText>Part 3C: Merging Data</w:delText>
            </w:r>
            <w:r w:rsidDel="00900073">
              <w:rPr>
                <w:noProof/>
                <w:webHidden/>
              </w:rPr>
              <w:tab/>
              <w:delText>8</w:delText>
            </w:r>
          </w:del>
        </w:p>
        <w:p w14:paraId="47DA79A4" w14:textId="6279FE91" w:rsidR="00F54AD1" w:rsidDel="00900073" w:rsidRDefault="00F54AD1">
          <w:pPr>
            <w:pStyle w:val="TOC2"/>
            <w:tabs>
              <w:tab w:val="right" w:leader="dot" w:pos="10070"/>
            </w:tabs>
            <w:rPr>
              <w:del w:id="114" w:author="George Brooks" w:date="2018-09-07T19:27:00Z"/>
              <w:rFonts w:eastAsiaTheme="minorEastAsia"/>
              <w:noProof/>
              <w:sz w:val="24"/>
              <w:szCs w:val="24"/>
            </w:rPr>
          </w:pPr>
          <w:del w:id="115" w:author="George Brooks" w:date="2018-09-07T19:27:00Z">
            <w:r w:rsidRPr="00900073" w:rsidDel="00900073">
              <w:rPr>
                <w:rStyle w:val="Hyperlink"/>
                <w:noProof/>
                <w:rPrChange w:id="116" w:author="George Brooks" w:date="2018-09-07T19:27:00Z">
                  <w:rPr>
                    <w:rStyle w:val="Hyperlink"/>
                    <w:noProof/>
                  </w:rPr>
                </w:rPrChange>
              </w:rPr>
              <w:delText>Part 3D: Cleaning Data, Part 1</w:delText>
            </w:r>
            <w:r w:rsidDel="00900073">
              <w:rPr>
                <w:noProof/>
                <w:webHidden/>
              </w:rPr>
              <w:tab/>
              <w:delText>9</w:delText>
            </w:r>
          </w:del>
        </w:p>
        <w:p w14:paraId="237957DB" w14:textId="76BB5A6D" w:rsidR="00F54AD1" w:rsidDel="00900073" w:rsidRDefault="00F54AD1">
          <w:pPr>
            <w:pStyle w:val="TOC2"/>
            <w:tabs>
              <w:tab w:val="right" w:leader="dot" w:pos="10070"/>
            </w:tabs>
            <w:rPr>
              <w:del w:id="117" w:author="George Brooks" w:date="2018-09-07T19:27:00Z"/>
              <w:rFonts w:eastAsiaTheme="minorEastAsia"/>
              <w:noProof/>
              <w:sz w:val="24"/>
              <w:szCs w:val="24"/>
            </w:rPr>
          </w:pPr>
          <w:del w:id="118" w:author="George Brooks" w:date="2018-09-07T19:27:00Z">
            <w:r w:rsidRPr="00900073" w:rsidDel="00900073">
              <w:rPr>
                <w:rStyle w:val="Hyperlink"/>
                <w:noProof/>
                <w:rPrChange w:id="119" w:author="George Brooks" w:date="2018-09-07T19:27:00Z">
                  <w:rPr>
                    <w:rStyle w:val="Hyperlink"/>
                    <w:noProof/>
                  </w:rPr>
                </w:rPrChange>
              </w:rPr>
              <w:delText>Part 3E: Cleaning Data, Part 2</w:delText>
            </w:r>
            <w:r w:rsidDel="00900073">
              <w:rPr>
                <w:noProof/>
                <w:webHidden/>
              </w:rPr>
              <w:tab/>
              <w:delText>11</w:delText>
            </w:r>
          </w:del>
        </w:p>
        <w:p w14:paraId="012C26C8" w14:textId="03C99535" w:rsidR="00F54AD1" w:rsidDel="00900073" w:rsidRDefault="00F54AD1">
          <w:pPr>
            <w:pStyle w:val="TOC1"/>
            <w:tabs>
              <w:tab w:val="right" w:leader="dot" w:pos="10070"/>
            </w:tabs>
            <w:rPr>
              <w:del w:id="120" w:author="George Brooks" w:date="2018-09-07T19:27:00Z"/>
              <w:rFonts w:eastAsiaTheme="minorEastAsia"/>
              <w:noProof/>
              <w:sz w:val="24"/>
              <w:szCs w:val="24"/>
            </w:rPr>
          </w:pPr>
          <w:del w:id="121" w:author="George Brooks" w:date="2018-09-07T19:27:00Z">
            <w:r w:rsidRPr="00900073" w:rsidDel="00900073">
              <w:rPr>
                <w:rStyle w:val="Hyperlink"/>
                <w:noProof/>
                <w:rPrChange w:id="122" w:author="George Brooks" w:date="2018-09-07T19:27:00Z">
                  <w:rPr>
                    <w:rStyle w:val="Hyperlink"/>
                    <w:noProof/>
                  </w:rPr>
                </w:rPrChange>
              </w:rPr>
              <w:delText>Section 4: Data Preprocessing/Feature Generation</w:delText>
            </w:r>
            <w:r w:rsidDel="00900073">
              <w:rPr>
                <w:noProof/>
                <w:webHidden/>
              </w:rPr>
              <w:tab/>
              <w:delText>11</w:delText>
            </w:r>
          </w:del>
        </w:p>
        <w:p w14:paraId="15D87F4E" w14:textId="75EF2E76" w:rsidR="00F54AD1" w:rsidDel="00900073" w:rsidRDefault="00F54AD1">
          <w:pPr>
            <w:pStyle w:val="TOC2"/>
            <w:tabs>
              <w:tab w:val="right" w:leader="dot" w:pos="10070"/>
            </w:tabs>
            <w:rPr>
              <w:del w:id="123" w:author="George Brooks" w:date="2018-09-07T19:27:00Z"/>
              <w:rFonts w:eastAsiaTheme="minorEastAsia"/>
              <w:noProof/>
              <w:sz w:val="24"/>
              <w:szCs w:val="24"/>
            </w:rPr>
          </w:pPr>
          <w:del w:id="124" w:author="George Brooks" w:date="2018-09-07T19:27:00Z">
            <w:r w:rsidRPr="00900073" w:rsidDel="00900073">
              <w:rPr>
                <w:rStyle w:val="Hyperlink"/>
                <w:noProof/>
                <w:rPrChange w:id="125" w:author="George Brooks" w:date="2018-09-07T19:27:00Z">
                  <w:rPr>
                    <w:rStyle w:val="Hyperlink"/>
                    <w:noProof/>
                  </w:rPr>
                </w:rPrChange>
              </w:rPr>
              <w:delText>Part 4A: Generating Usable Features</w:delText>
            </w:r>
            <w:r w:rsidDel="00900073">
              <w:rPr>
                <w:noProof/>
                <w:webHidden/>
              </w:rPr>
              <w:tab/>
              <w:delText>11</w:delText>
            </w:r>
          </w:del>
        </w:p>
        <w:p w14:paraId="2D98931A" w14:textId="669D11C5" w:rsidR="00F54AD1" w:rsidDel="00900073" w:rsidRDefault="00F54AD1">
          <w:pPr>
            <w:pStyle w:val="TOC2"/>
            <w:tabs>
              <w:tab w:val="right" w:leader="dot" w:pos="10070"/>
            </w:tabs>
            <w:rPr>
              <w:del w:id="126" w:author="George Brooks" w:date="2018-09-07T19:27:00Z"/>
              <w:rFonts w:eastAsiaTheme="minorEastAsia"/>
              <w:noProof/>
              <w:sz w:val="24"/>
              <w:szCs w:val="24"/>
            </w:rPr>
          </w:pPr>
          <w:del w:id="127" w:author="George Brooks" w:date="2018-09-07T19:27:00Z">
            <w:r w:rsidRPr="00900073" w:rsidDel="00900073">
              <w:rPr>
                <w:rStyle w:val="Hyperlink"/>
                <w:noProof/>
                <w:rPrChange w:id="128" w:author="George Brooks" w:date="2018-09-07T19:27:00Z">
                  <w:rPr>
                    <w:rStyle w:val="Hyperlink"/>
                    <w:noProof/>
                  </w:rPr>
                </w:rPrChange>
              </w:rPr>
              <w:delText>Part 4B: Final Dataset</w:delText>
            </w:r>
            <w:r w:rsidDel="00900073">
              <w:rPr>
                <w:noProof/>
                <w:webHidden/>
              </w:rPr>
              <w:tab/>
              <w:delText>15</w:delText>
            </w:r>
          </w:del>
        </w:p>
        <w:p w14:paraId="51502187" w14:textId="36C655A5" w:rsidR="00F54AD1" w:rsidDel="00900073" w:rsidRDefault="00F54AD1">
          <w:pPr>
            <w:pStyle w:val="TOC1"/>
            <w:tabs>
              <w:tab w:val="right" w:leader="dot" w:pos="10070"/>
            </w:tabs>
            <w:rPr>
              <w:del w:id="129" w:author="George Brooks" w:date="2018-09-07T19:27:00Z"/>
              <w:rFonts w:eastAsiaTheme="minorEastAsia"/>
              <w:noProof/>
              <w:sz w:val="24"/>
              <w:szCs w:val="24"/>
            </w:rPr>
          </w:pPr>
          <w:del w:id="130" w:author="George Brooks" w:date="2018-09-07T19:27:00Z">
            <w:r w:rsidRPr="00900073" w:rsidDel="00900073">
              <w:rPr>
                <w:rStyle w:val="Hyperlink"/>
                <w:noProof/>
                <w:rPrChange w:id="131" w:author="George Brooks" w:date="2018-09-07T19:27:00Z">
                  <w:rPr>
                    <w:rStyle w:val="Hyperlink"/>
                    <w:noProof/>
                  </w:rPr>
                </w:rPrChange>
              </w:rPr>
              <w:delText>Section 5: Modeling</w:delText>
            </w:r>
            <w:r w:rsidDel="00900073">
              <w:rPr>
                <w:noProof/>
                <w:webHidden/>
              </w:rPr>
              <w:tab/>
              <w:delText>15</w:delText>
            </w:r>
          </w:del>
        </w:p>
        <w:p w14:paraId="0A230868" w14:textId="653E0476" w:rsidR="00F54AD1" w:rsidDel="00900073" w:rsidRDefault="00F54AD1">
          <w:pPr>
            <w:pStyle w:val="TOC2"/>
            <w:tabs>
              <w:tab w:val="right" w:leader="dot" w:pos="10070"/>
            </w:tabs>
            <w:rPr>
              <w:del w:id="132" w:author="George Brooks" w:date="2018-09-07T19:27:00Z"/>
              <w:rFonts w:eastAsiaTheme="minorEastAsia"/>
              <w:noProof/>
              <w:sz w:val="24"/>
              <w:szCs w:val="24"/>
            </w:rPr>
          </w:pPr>
          <w:del w:id="133" w:author="George Brooks" w:date="2018-09-07T19:27:00Z">
            <w:r w:rsidRPr="00900073" w:rsidDel="00900073">
              <w:rPr>
                <w:rStyle w:val="Hyperlink"/>
                <w:noProof/>
                <w:rPrChange w:id="134" w:author="George Brooks" w:date="2018-09-07T19:27:00Z">
                  <w:rPr>
                    <w:rStyle w:val="Hyperlink"/>
                    <w:noProof/>
                  </w:rPr>
                </w:rPrChange>
              </w:rPr>
              <w:delText>Part 5A: Data Exploration</w:delText>
            </w:r>
            <w:r w:rsidDel="00900073">
              <w:rPr>
                <w:noProof/>
                <w:webHidden/>
              </w:rPr>
              <w:tab/>
              <w:delText>15</w:delText>
            </w:r>
          </w:del>
        </w:p>
        <w:p w14:paraId="7D063D2B" w14:textId="49BF6196" w:rsidR="00F54AD1" w:rsidDel="00900073" w:rsidRDefault="00F54AD1">
          <w:pPr>
            <w:pStyle w:val="TOC2"/>
            <w:tabs>
              <w:tab w:val="right" w:leader="dot" w:pos="10070"/>
            </w:tabs>
            <w:rPr>
              <w:del w:id="135" w:author="George Brooks" w:date="2018-09-07T19:27:00Z"/>
              <w:rFonts w:eastAsiaTheme="minorEastAsia"/>
              <w:noProof/>
              <w:sz w:val="24"/>
              <w:szCs w:val="24"/>
            </w:rPr>
          </w:pPr>
          <w:del w:id="136" w:author="George Brooks" w:date="2018-09-07T19:27:00Z">
            <w:r w:rsidRPr="00900073" w:rsidDel="00900073">
              <w:rPr>
                <w:rStyle w:val="Hyperlink"/>
                <w:noProof/>
                <w:rPrChange w:id="137" w:author="George Brooks" w:date="2018-09-07T19:27:00Z">
                  <w:rPr>
                    <w:rStyle w:val="Hyperlink"/>
                    <w:noProof/>
                  </w:rPr>
                </w:rPrChange>
              </w:rPr>
              <w:delText>Part 5B: Feature Selection</w:delText>
            </w:r>
            <w:r w:rsidDel="00900073">
              <w:rPr>
                <w:noProof/>
                <w:webHidden/>
              </w:rPr>
              <w:tab/>
              <w:delText>22</w:delText>
            </w:r>
          </w:del>
        </w:p>
        <w:p w14:paraId="73658E15" w14:textId="6FFDF1C2" w:rsidR="00F54AD1" w:rsidDel="00900073" w:rsidRDefault="00F54AD1">
          <w:pPr>
            <w:pStyle w:val="TOC2"/>
            <w:tabs>
              <w:tab w:val="right" w:leader="dot" w:pos="10070"/>
            </w:tabs>
            <w:rPr>
              <w:del w:id="138" w:author="George Brooks" w:date="2018-09-07T19:27:00Z"/>
              <w:rFonts w:eastAsiaTheme="minorEastAsia"/>
              <w:noProof/>
              <w:sz w:val="24"/>
              <w:szCs w:val="24"/>
            </w:rPr>
          </w:pPr>
          <w:del w:id="139" w:author="George Brooks" w:date="2018-09-07T19:27:00Z">
            <w:r w:rsidRPr="00900073" w:rsidDel="00900073">
              <w:rPr>
                <w:rStyle w:val="Hyperlink"/>
                <w:noProof/>
                <w:rPrChange w:id="140" w:author="George Brooks" w:date="2018-09-07T19:27:00Z">
                  <w:rPr>
                    <w:rStyle w:val="Hyperlink"/>
                    <w:noProof/>
                  </w:rPr>
                </w:rPrChange>
              </w:rPr>
              <w:delText>Part 5C: Regression Models</w:delText>
            </w:r>
            <w:r w:rsidDel="00900073">
              <w:rPr>
                <w:noProof/>
                <w:webHidden/>
              </w:rPr>
              <w:tab/>
              <w:delText>25</w:delText>
            </w:r>
          </w:del>
        </w:p>
        <w:p w14:paraId="1A08B863" w14:textId="3C6FE1F8" w:rsidR="00F54AD1" w:rsidDel="00900073" w:rsidRDefault="00F54AD1">
          <w:pPr>
            <w:pStyle w:val="TOC2"/>
            <w:tabs>
              <w:tab w:val="right" w:leader="dot" w:pos="10070"/>
            </w:tabs>
            <w:rPr>
              <w:del w:id="141" w:author="George Brooks" w:date="2018-09-07T19:27:00Z"/>
              <w:rFonts w:eastAsiaTheme="minorEastAsia"/>
              <w:noProof/>
              <w:sz w:val="24"/>
              <w:szCs w:val="24"/>
            </w:rPr>
          </w:pPr>
          <w:del w:id="142" w:author="George Brooks" w:date="2018-09-07T19:27:00Z">
            <w:r w:rsidRPr="00900073" w:rsidDel="00900073">
              <w:rPr>
                <w:rStyle w:val="Hyperlink"/>
                <w:noProof/>
                <w:rPrChange w:id="143" w:author="George Brooks" w:date="2018-09-07T19:27:00Z">
                  <w:rPr>
                    <w:rStyle w:val="Hyperlink"/>
                    <w:noProof/>
                  </w:rPr>
                </w:rPrChange>
              </w:rPr>
              <w:delText>Part 5E: Regression Models, Restricted Time Period</w:delText>
            </w:r>
            <w:r w:rsidDel="00900073">
              <w:rPr>
                <w:noProof/>
                <w:webHidden/>
              </w:rPr>
              <w:tab/>
              <w:delText>29</w:delText>
            </w:r>
          </w:del>
        </w:p>
        <w:p w14:paraId="5B967213" w14:textId="14FCC1EB" w:rsidR="00F54AD1" w:rsidDel="00900073" w:rsidRDefault="00F54AD1">
          <w:pPr>
            <w:pStyle w:val="TOC2"/>
            <w:tabs>
              <w:tab w:val="right" w:leader="dot" w:pos="10070"/>
            </w:tabs>
            <w:rPr>
              <w:del w:id="144" w:author="George Brooks" w:date="2018-09-07T19:27:00Z"/>
              <w:rFonts w:eastAsiaTheme="minorEastAsia"/>
              <w:noProof/>
              <w:sz w:val="24"/>
              <w:szCs w:val="24"/>
            </w:rPr>
          </w:pPr>
          <w:del w:id="145" w:author="George Brooks" w:date="2018-09-07T19:27:00Z">
            <w:r w:rsidRPr="00900073" w:rsidDel="00900073">
              <w:rPr>
                <w:rStyle w:val="Hyperlink"/>
                <w:noProof/>
                <w:rPrChange w:id="146" w:author="George Brooks" w:date="2018-09-07T19:27:00Z">
                  <w:rPr>
                    <w:rStyle w:val="Hyperlink"/>
                    <w:noProof/>
                  </w:rPr>
                </w:rPrChange>
              </w:rPr>
              <w:delText>Part 5D: Classification Models</w:delText>
            </w:r>
            <w:r w:rsidDel="00900073">
              <w:rPr>
                <w:noProof/>
                <w:webHidden/>
              </w:rPr>
              <w:tab/>
              <w:delText>30</w:delText>
            </w:r>
          </w:del>
        </w:p>
        <w:p w14:paraId="35A32103" w14:textId="6CEF978E" w:rsidR="00F54AD1" w:rsidDel="00900073" w:rsidRDefault="00F54AD1">
          <w:pPr>
            <w:pStyle w:val="TOC2"/>
            <w:tabs>
              <w:tab w:val="right" w:leader="dot" w:pos="10070"/>
            </w:tabs>
            <w:rPr>
              <w:del w:id="147" w:author="George Brooks" w:date="2018-09-07T19:27:00Z"/>
              <w:rFonts w:eastAsiaTheme="minorEastAsia"/>
              <w:noProof/>
              <w:sz w:val="24"/>
              <w:szCs w:val="24"/>
            </w:rPr>
          </w:pPr>
          <w:del w:id="148" w:author="George Brooks" w:date="2018-09-07T19:27:00Z">
            <w:r w:rsidRPr="00900073" w:rsidDel="00900073">
              <w:rPr>
                <w:rStyle w:val="Hyperlink"/>
                <w:noProof/>
                <w:rPrChange w:id="149" w:author="George Brooks" w:date="2018-09-07T19:27:00Z">
                  <w:rPr>
                    <w:rStyle w:val="Hyperlink"/>
                    <w:noProof/>
                  </w:rPr>
                </w:rPrChange>
              </w:rPr>
              <w:delText>Part 5E: Classification Models, restricted time period</w:delText>
            </w:r>
            <w:r w:rsidDel="00900073">
              <w:rPr>
                <w:noProof/>
                <w:webHidden/>
              </w:rPr>
              <w:tab/>
              <w:delText>33</w:delText>
            </w:r>
          </w:del>
        </w:p>
        <w:p w14:paraId="4E364F53" w14:textId="3C23DAFC" w:rsidR="00F54AD1" w:rsidDel="00900073" w:rsidRDefault="00F54AD1">
          <w:pPr>
            <w:pStyle w:val="TOC1"/>
            <w:tabs>
              <w:tab w:val="right" w:leader="dot" w:pos="10070"/>
            </w:tabs>
            <w:rPr>
              <w:del w:id="150" w:author="George Brooks" w:date="2018-09-07T19:27:00Z"/>
              <w:rFonts w:eastAsiaTheme="minorEastAsia"/>
              <w:noProof/>
              <w:sz w:val="24"/>
              <w:szCs w:val="24"/>
            </w:rPr>
          </w:pPr>
          <w:del w:id="151" w:author="George Brooks" w:date="2018-09-07T19:27:00Z">
            <w:r w:rsidRPr="00900073" w:rsidDel="00900073">
              <w:rPr>
                <w:rStyle w:val="Hyperlink"/>
                <w:noProof/>
                <w:rPrChange w:id="152" w:author="George Brooks" w:date="2018-09-07T19:27:00Z">
                  <w:rPr>
                    <w:rStyle w:val="Hyperlink"/>
                    <w:noProof/>
                  </w:rPr>
                </w:rPrChange>
              </w:rPr>
              <w:delText>Section 6: Summary and Conclusion</w:delText>
            </w:r>
            <w:r w:rsidDel="00900073">
              <w:rPr>
                <w:noProof/>
                <w:webHidden/>
              </w:rPr>
              <w:tab/>
              <w:delText>35</w:delText>
            </w:r>
          </w:del>
        </w:p>
        <w:p w14:paraId="148DF7D3" w14:textId="3BC753C0" w:rsidR="00F54AD1" w:rsidDel="00900073" w:rsidRDefault="00F54AD1">
          <w:pPr>
            <w:pStyle w:val="TOC1"/>
            <w:tabs>
              <w:tab w:val="right" w:leader="dot" w:pos="10070"/>
            </w:tabs>
            <w:rPr>
              <w:del w:id="153" w:author="George Brooks" w:date="2018-09-07T19:27:00Z"/>
              <w:rFonts w:eastAsiaTheme="minorEastAsia"/>
              <w:noProof/>
              <w:sz w:val="24"/>
              <w:szCs w:val="24"/>
            </w:rPr>
          </w:pPr>
          <w:del w:id="154" w:author="George Brooks" w:date="2018-09-07T19:27:00Z">
            <w:r w:rsidRPr="00900073" w:rsidDel="00900073">
              <w:rPr>
                <w:rStyle w:val="Hyperlink"/>
                <w:noProof/>
                <w:rPrChange w:id="155" w:author="George Brooks" w:date="2018-09-07T19:27:00Z">
                  <w:rPr>
                    <w:rStyle w:val="Hyperlink"/>
                    <w:noProof/>
                  </w:rPr>
                </w:rPrChange>
              </w:rPr>
              <w:delText>Section 7: Data Product</w:delText>
            </w:r>
            <w:r w:rsidDel="00900073">
              <w:rPr>
                <w:noProof/>
                <w:webHidden/>
              </w:rPr>
              <w:tab/>
              <w:delText>35</w:delText>
            </w:r>
          </w:del>
        </w:p>
        <w:p w14:paraId="256916DF" w14:textId="47B9F351" w:rsidR="00F54AD1" w:rsidDel="00900073" w:rsidRDefault="00F54AD1">
          <w:pPr>
            <w:pStyle w:val="TOC2"/>
            <w:tabs>
              <w:tab w:val="right" w:leader="dot" w:pos="10070"/>
            </w:tabs>
            <w:rPr>
              <w:del w:id="156" w:author="George Brooks" w:date="2018-09-07T19:27:00Z"/>
              <w:rFonts w:eastAsiaTheme="minorEastAsia"/>
              <w:noProof/>
              <w:sz w:val="24"/>
              <w:szCs w:val="24"/>
            </w:rPr>
          </w:pPr>
          <w:del w:id="157" w:author="George Brooks" w:date="2018-09-07T19:27:00Z">
            <w:r w:rsidRPr="00900073" w:rsidDel="00900073">
              <w:rPr>
                <w:rStyle w:val="Hyperlink"/>
                <w:noProof/>
                <w:rPrChange w:id="158" w:author="George Brooks" w:date="2018-09-07T19:27:00Z">
                  <w:rPr>
                    <w:rStyle w:val="Hyperlink"/>
                    <w:noProof/>
                  </w:rPr>
                </w:rPrChange>
              </w:rPr>
              <w:delText>Part 7A: Classification Model</w:delText>
            </w:r>
            <w:r w:rsidDel="00900073">
              <w:rPr>
                <w:noProof/>
                <w:webHidden/>
              </w:rPr>
              <w:tab/>
              <w:delText>35</w:delText>
            </w:r>
          </w:del>
        </w:p>
        <w:p w14:paraId="4B9F2BD9" w14:textId="1BA14746" w:rsidR="00F54AD1" w:rsidDel="00900073" w:rsidRDefault="00F54AD1">
          <w:pPr>
            <w:pStyle w:val="TOC2"/>
            <w:tabs>
              <w:tab w:val="right" w:leader="dot" w:pos="10070"/>
            </w:tabs>
            <w:rPr>
              <w:del w:id="159" w:author="George Brooks" w:date="2018-09-07T19:27:00Z"/>
              <w:rFonts w:eastAsiaTheme="minorEastAsia"/>
              <w:noProof/>
              <w:sz w:val="24"/>
              <w:szCs w:val="24"/>
            </w:rPr>
          </w:pPr>
          <w:del w:id="160" w:author="George Brooks" w:date="2018-09-07T19:27:00Z">
            <w:r w:rsidRPr="00900073" w:rsidDel="00900073">
              <w:rPr>
                <w:rStyle w:val="Hyperlink"/>
                <w:noProof/>
                <w:rPrChange w:id="161" w:author="George Brooks" w:date="2018-09-07T19:27:00Z">
                  <w:rPr>
                    <w:rStyle w:val="Hyperlink"/>
                    <w:noProof/>
                  </w:rPr>
                </w:rPrChange>
              </w:rPr>
              <w:delText>Part 7B: Regression Model</w:delText>
            </w:r>
            <w:r w:rsidDel="00900073">
              <w:rPr>
                <w:noProof/>
                <w:webHidden/>
              </w:rPr>
              <w:tab/>
              <w:delText>35</w:delText>
            </w:r>
          </w:del>
        </w:p>
        <w:p w14:paraId="3461FE92" w14:textId="42BBDF53" w:rsidR="00F54AD1" w:rsidDel="00900073" w:rsidRDefault="00F54AD1">
          <w:pPr>
            <w:pStyle w:val="TOC1"/>
            <w:tabs>
              <w:tab w:val="right" w:leader="dot" w:pos="10070"/>
            </w:tabs>
            <w:rPr>
              <w:del w:id="162" w:author="George Brooks" w:date="2018-09-07T19:27:00Z"/>
              <w:rFonts w:eastAsiaTheme="minorEastAsia"/>
              <w:noProof/>
              <w:sz w:val="24"/>
              <w:szCs w:val="24"/>
            </w:rPr>
          </w:pPr>
          <w:del w:id="163" w:author="George Brooks" w:date="2018-09-07T19:27:00Z">
            <w:r w:rsidRPr="00900073" w:rsidDel="00900073">
              <w:rPr>
                <w:rStyle w:val="Hyperlink"/>
                <w:noProof/>
                <w:rPrChange w:id="164" w:author="George Brooks" w:date="2018-09-07T19:27:00Z">
                  <w:rPr>
                    <w:rStyle w:val="Hyperlink"/>
                    <w:noProof/>
                  </w:rPr>
                </w:rPrChange>
              </w:rPr>
              <w:delText>Section 8: Team Member Contributions</w:delText>
            </w:r>
            <w:r w:rsidDel="00900073">
              <w:rPr>
                <w:noProof/>
                <w:webHidden/>
              </w:rPr>
              <w:tab/>
              <w:delText>36</w:delText>
            </w:r>
          </w:del>
        </w:p>
        <w:p w14:paraId="2E6FFF9B" w14:textId="149DD350" w:rsidR="00F54AD1" w:rsidDel="00900073" w:rsidRDefault="00F54AD1">
          <w:pPr>
            <w:pStyle w:val="TOC1"/>
            <w:tabs>
              <w:tab w:val="right" w:leader="dot" w:pos="10070"/>
            </w:tabs>
            <w:rPr>
              <w:del w:id="165" w:author="George Brooks" w:date="2018-09-07T19:27:00Z"/>
              <w:rFonts w:eastAsiaTheme="minorEastAsia"/>
              <w:noProof/>
              <w:sz w:val="24"/>
              <w:szCs w:val="24"/>
            </w:rPr>
          </w:pPr>
          <w:del w:id="166" w:author="George Brooks" w:date="2018-09-07T19:27:00Z">
            <w:r w:rsidRPr="00900073" w:rsidDel="00900073">
              <w:rPr>
                <w:rStyle w:val="Hyperlink"/>
                <w:noProof/>
                <w:rPrChange w:id="167" w:author="George Brooks" w:date="2018-09-07T19:27:00Z">
                  <w:rPr>
                    <w:rStyle w:val="Hyperlink"/>
                    <w:noProof/>
                  </w:rPr>
                </w:rPrChange>
              </w:rPr>
              <w:delText>Section 9: Appendix</w:delText>
            </w:r>
            <w:r w:rsidDel="00900073">
              <w:rPr>
                <w:noProof/>
                <w:webHidden/>
              </w:rPr>
              <w:tab/>
              <w:delText>38</w:delText>
            </w:r>
          </w:del>
        </w:p>
        <w:p w14:paraId="19ADAB9C" w14:textId="4FBE484F" w:rsidR="00F54AD1" w:rsidDel="00900073" w:rsidRDefault="00F54AD1">
          <w:pPr>
            <w:pStyle w:val="TOC2"/>
            <w:tabs>
              <w:tab w:val="right" w:leader="dot" w:pos="10070"/>
            </w:tabs>
            <w:rPr>
              <w:del w:id="168" w:author="George Brooks" w:date="2018-09-07T19:27:00Z"/>
              <w:rFonts w:eastAsiaTheme="minorEastAsia"/>
              <w:noProof/>
              <w:sz w:val="24"/>
              <w:szCs w:val="24"/>
            </w:rPr>
          </w:pPr>
          <w:del w:id="169" w:author="George Brooks" w:date="2018-09-07T19:27:00Z">
            <w:r w:rsidRPr="00900073" w:rsidDel="00900073">
              <w:rPr>
                <w:rStyle w:val="Hyperlink"/>
                <w:noProof/>
                <w:rPrChange w:id="170" w:author="George Brooks" w:date="2018-09-07T19:27:00Z">
                  <w:rPr>
                    <w:rStyle w:val="Hyperlink"/>
                    <w:noProof/>
                  </w:rPr>
                </w:rPrChange>
              </w:rPr>
              <w:delText>Part 9A: List of Features and Usability in Models</w:delText>
            </w:r>
            <w:r w:rsidDel="00900073">
              <w:rPr>
                <w:noProof/>
                <w:webHidden/>
              </w:rPr>
              <w:tab/>
              <w:delText>38</w:delText>
            </w:r>
          </w:del>
        </w:p>
        <w:p w14:paraId="369D5265" w14:textId="35C539CA" w:rsidR="00F54AD1" w:rsidDel="00900073" w:rsidRDefault="00F54AD1">
          <w:pPr>
            <w:pStyle w:val="TOC2"/>
            <w:tabs>
              <w:tab w:val="right" w:leader="dot" w:pos="10070"/>
            </w:tabs>
            <w:rPr>
              <w:del w:id="171" w:author="George Brooks" w:date="2018-09-07T19:27:00Z"/>
              <w:rFonts w:eastAsiaTheme="minorEastAsia"/>
              <w:noProof/>
              <w:sz w:val="24"/>
              <w:szCs w:val="24"/>
            </w:rPr>
          </w:pPr>
          <w:del w:id="172" w:author="George Brooks" w:date="2018-09-07T19:27:00Z">
            <w:r w:rsidRPr="00900073" w:rsidDel="00900073">
              <w:rPr>
                <w:rStyle w:val="Hyperlink"/>
                <w:noProof/>
                <w:rPrChange w:id="173" w:author="George Brooks" w:date="2018-09-07T19:27:00Z">
                  <w:rPr>
                    <w:rStyle w:val="Hyperlink"/>
                    <w:noProof/>
                  </w:rPr>
                </w:rPrChange>
              </w:rPr>
              <w:delText>Part 9B: Applied Data Science Model</w:delText>
            </w:r>
            <w:r w:rsidDel="00900073">
              <w:rPr>
                <w:noProof/>
                <w:webHidden/>
              </w:rPr>
              <w:tab/>
              <w:delText>40</w:delText>
            </w:r>
          </w:del>
        </w:p>
        <w:p w14:paraId="4C6EB48C" w14:textId="77777777" w:rsidR="00B56BD5" w:rsidRDefault="00B56BD5" w:rsidP="00B56BD5">
          <w:r>
            <w:rPr>
              <w:b/>
              <w:bCs/>
              <w:noProof/>
            </w:rPr>
            <w:fldChar w:fldCharType="end"/>
          </w:r>
        </w:p>
      </w:sdtContent>
    </w:sdt>
    <w:p w14:paraId="4E11401E" w14:textId="77777777" w:rsidR="00B56BD5" w:rsidRDefault="00B56BD5" w:rsidP="00B56BD5">
      <w:pPr>
        <w:rPr>
          <w:rFonts w:asciiTheme="majorHAnsi" w:eastAsiaTheme="majorEastAsia" w:hAnsiTheme="majorHAnsi" w:cstheme="majorBidi"/>
          <w:spacing w:val="-10"/>
          <w:kern w:val="28"/>
          <w:sz w:val="56"/>
          <w:szCs w:val="56"/>
        </w:rPr>
      </w:pPr>
      <w:r>
        <w:br w:type="page"/>
      </w:r>
      <w:bookmarkStart w:id="174" w:name="_GoBack"/>
      <w:bookmarkEnd w:id="174"/>
    </w:p>
    <w:p w14:paraId="06D58FE6" w14:textId="77777777" w:rsidR="00AF3F1F" w:rsidRDefault="00B56BD5" w:rsidP="008E380E">
      <w:pPr>
        <w:pStyle w:val="Heading1"/>
        <w:spacing w:after="120"/>
      </w:pPr>
      <w:bookmarkStart w:id="175" w:name="_Toc524111773"/>
      <w:r>
        <w:lastRenderedPageBreak/>
        <w:t>Section 1: Background</w:t>
      </w:r>
      <w:bookmarkEnd w:id="175"/>
    </w:p>
    <w:p w14:paraId="49FE2B98" w14:textId="77777777" w:rsidR="00B56BD5" w:rsidRDefault="00B56BD5" w:rsidP="008E380E">
      <w:pPr>
        <w:pStyle w:val="Heading2"/>
        <w:spacing w:after="120"/>
      </w:pPr>
      <w:bookmarkStart w:id="176" w:name="_Toc524111774"/>
      <w:r>
        <w:t xml:space="preserve">Part 1A: Why </w:t>
      </w:r>
      <w:r w:rsidR="008E380E">
        <w:t>Are</w:t>
      </w:r>
      <w:r>
        <w:t xml:space="preserve"> </w:t>
      </w:r>
      <w:r w:rsidR="008E380E">
        <w:t>W</w:t>
      </w:r>
      <w:r>
        <w:t xml:space="preserve">e </w:t>
      </w:r>
      <w:r w:rsidR="008E380E">
        <w:t>I</w:t>
      </w:r>
      <w:r>
        <w:t>nterested</w:t>
      </w:r>
      <w:r w:rsidR="00AF3F1F">
        <w:t>?</w:t>
      </w:r>
      <w:bookmarkEnd w:id="176"/>
    </w:p>
    <w:p w14:paraId="36DB332C" w14:textId="77777777" w:rsidR="00AF3F1F" w:rsidRDefault="00B56BD5" w:rsidP="008E380E">
      <w:pPr>
        <w:spacing w:after="120"/>
      </w:pPr>
      <w:r>
        <w:t>Movies have</w:t>
      </w:r>
      <w:r w:rsidRPr="00956ECB">
        <w:t xml:space="preserve"> become an integral part of the entertainment industry. The industry</w:t>
      </w:r>
      <w:r>
        <w:t xml:space="preserve"> offers one of the most affordable forms of entertainment available to people today.  Each year, movies earn several billion dollars at the box office; h</w:t>
      </w:r>
      <w:r w:rsidRPr="00956ECB">
        <w:t xml:space="preserve">owever, not all movies </w:t>
      </w:r>
      <w:r>
        <w:t xml:space="preserve">actually </w:t>
      </w:r>
      <w:r w:rsidRPr="00956ECB">
        <w:t>make a profit or break even.</w:t>
      </w:r>
      <w:r>
        <w:t xml:space="preserve"> W</w:t>
      </w:r>
      <w:r w:rsidRPr="00956ECB">
        <w:t xml:space="preserve">e </w:t>
      </w:r>
      <w:r>
        <w:t xml:space="preserve">were </w:t>
      </w:r>
      <w:r w:rsidRPr="00956ECB">
        <w:t xml:space="preserve">curious about </w:t>
      </w:r>
      <w:r>
        <w:t>which</w:t>
      </w:r>
      <w:r w:rsidRPr="00956ECB">
        <w:t xml:space="preserve"> attributes of </w:t>
      </w:r>
      <w:r>
        <w:t xml:space="preserve">a </w:t>
      </w:r>
      <w:r w:rsidRPr="00956ECB">
        <w:t xml:space="preserve">movie play a role in </w:t>
      </w:r>
      <w:r>
        <w:t>predicting a box office returns or the profitability of a movie</w:t>
      </w:r>
      <w:r w:rsidRPr="00956ECB">
        <w:t xml:space="preserve">. </w:t>
      </w:r>
    </w:p>
    <w:p w14:paraId="1246E75E" w14:textId="77777777" w:rsidR="00B56BD5" w:rsidRPr="00832C2C" w:rsidRDefault="00B56BD5" w:rsidP="008E380E">
      <w:pPr>
        <w:spacing w:after="120"/>
      </w:pPr>
      <w:r w:rsidRPr="00956ECB">
        <w:t xml:space="preserve">With the </w:t>
      </w:r>
      <w:r>
        <w:t xml:space="preserve">hundreds </w:t>
      </w:r>
      <w:r w:rsidRPr="00956ECB">
        <w:t xml:space="preserve">of movies released every year, we are trying to see whether </w:t>
      </w:r>
      <w:r>
        <w:t>models can accurately</w:t>
      </w:r>
      <w:r w:rsidRPr="00956ECB">
        <w:t xml:space="preserve"> predict </w:t>
      </w:r>
      <w:r>
        <w:t xml:space="preserve">a future movie’s revenue and predict whether it will be profitable or </w:t>
      </w:r>
      <w:r w:rsidRPr="00956ECB">
        <w:t xml:space="preserve">not. This project </w:t>
      </w:r>
      <w:r w:rsidR="00226AF6">
        <w:t>could possibly be</w:t>
      </w:r>
      <w:r w:rsidRPr="00956ECB">
        <w:t xml:space="preserve"> </w:t>
      </w:r>
      <w:r w:rsidR="00226AF6">
        <w:t xml:space="preserve">used as an analytical </w:t>
      </w:r>
      <w:r w:rsidRPr="00956ECB">
        <w:t>t</w:t>
      </w:r>
      <w:r w:rsidR="00226AF6">
        <w:t>o</w:t>
      </w:r>
      <w:r w:rsidRPr="00956ECB">
        <w:t>o</w:t>
      </w:r>
      <w:r w:rsidR="00226AF6">
        <w:t xml:space="preserve">l for </w:t>
      </w:r>
      <w:r w:rsidRPr="00956ECB">
        <w:t>film inv</w:t>
      </w:r>
      <w:r w:rsidR="00226AF6">
        <w:t>e</w:t>
      </w:r>
      <w:r w:rsidR="008E380E">
        <w:t>stors and the industry itself. O</w:t>
      </w:r>
      <w:r w:rsidRPr="00956ECB">
        <w:t xml:space="preserve">ur </w:t>
      </w:r>
      <w:r>
        <w:t xml:space="preserve">models and </w:t>
      </w:r>
      <w:r w:rsidRPr="00956ECB">
        <w:t xml:space="preserve">data product </w:t>
      </w:r>
      <w:r>
        <w:t xml:space="preserve">can help with </w:t>
      </w:r>
      <w:r w:rsidRPr="00956ECB">
        <w:t>business decision</w:t>
      </w:r>
      <w:r>
        <w:t>s</w:t>
      </w:r>
      <w:r w:rsidRPr="00956ECB">
        <w:t xml:space="preserve"> for all </w:t>
      </w:r>
      <w:r w:rsidR="008E380E">
        <w:t>stakeholders</w:t>
      </w:r>
      <w:r w:rsidRPr="00956ECB">
        <w:t xml:space="preserve">. This can drive business </w:t>
      </w:r>
      <w:r w:rsidR="008E380E">
        <w:t>decisions</w:t>
      </w:r>
      <w:r w:rsidRPr="00956ECB">
        <w:t xml:space="preserve"> </w:t>
      </w:r>
      <w:r>
        <w:t xml:space="preserve">on whether or not to </w:t>
      </w:r>
      <w:r w:rsidRPr="00956ECB">
        <w:t xml:space="preserve">fund a certain type of movie given </w:t>
      </w:r>
      <w:r>
        <w:t xml:space="preserve">its </w:t>
      </w:r>
      <w:r w:rsidRPr="00956ECB">
        <w:t>attributes.</w:t>
      </w:r>
    </w:p>
    <w:p w14:paraId="4526C675" w14:textId="77777777" w:rsidR="00AF3F1F" w:rsidRDefault="00B56BD5" w:rsidP="008E380E">
      <w:pPr>
        <w:pStyle w:val="Heading2"/>
        <w:spacing w:after="120"/>
      </w:pPr>
      <w:bookmarkStart w:id="177" w:name="_Toc524111775"/>
      <w:r>
        <w:t>Part 1B: Literature Review</w:t>
      </w:r>
      <w:bookmarkEnd w:id="177"/>
    </w:p>
    <w:p w14:paraId="7B985104" w14:textId="77777777" w:rsidR="00B56BD5" w:rsidRDefault="00B56BD5" w:rsidP="008E380E">
      <w:pPr>
        <w:spacing w:after="120"/>
      </w:pPr>
      <w:r>
        <w:t>There are several articles and papers that describe previous attempts to predict box office revenues.  A paper from a student at UC Berkeley</w:t>
      </w:r>
      <w:r>
        <w:rPr>
          <w:rStyle w:val="FootnoteReference"/>
        </w:rPr>
        <w:footnoteReference w:id="1"/>
      </w:r>
      <w:r>
        <w:t xml:space="preserve"> tries to predict the box office revenues of movies released between 2010 and 2016 using the movie’s budget, distributor, genre, and rating.  The student used a linear regression and obtained an R-squared of 0.42, with the most significant variables as budget, having a smaller distribution company, being rated PG-13, and being either a Drama or Horror movie.</w:t>
      </w:r>
    </w:p>
    <w:p w14:paraId="1D68F07B" w14:textId="77777777" w:rsidR="00AF3F1F" w:rsidRDefault="00B56BD5" w:rsidP="008E380E">
      <w:pPr>
        <w:spacing w:after="120"/>
      </w:pPr>
      <w:r>
        <w:t>Another paper using linear regressions to predict box office revenues and using a similar set of features also got an R-squared between 0.40 and 0.50</w:t>
      </w:r>
      <w:r>
        <w:rPr>
          <w:rStyle w:val="FootnoteReference"/>
        </w:rPr>
        <w:footnoteReference w:id="2"/>
      </w:r>
      <w:r>
        <w:t>.  Lastly, researchers at the University of Iowa developed a model to predict the profitability of a movie at the box office</w:t>
      </w:r>
      <w:r>
        <w:rPr>
          <w:rStyle w:val="FootnoteReference"/>
        </w:rPr>
        <w:footnoteReference w:id="3"/>
      </w:r>
      <w:r>
        <w:t xml:space="preserve">.  They found the most important variables were how profitable the director or cast has been in the past, what time of year the movie </w:t>
      </w:r>
      <w:r w:rsidR="00924E4C">
        <w:t>wa</w:t>
      </w:r>
      <w:r>
        <w:t xml:space="preserve">s released, and what genre the movie was.  </w:t>
      </w:r>
    </w:p>
    <w:p w14:paraId="5DDE530F" w14:textId="77777777" w:rsidR="00B56BD5" w:rsidRDefault="00B56BD5" w:rsidP="008E380E">
      <w:pPr>
        <w:spacing w:after="120"/>
      </w:pPr>
      <w:r>
        <w:t>The next important piece of information gathered from the literature review was how to determine whether a movie earned a profit.  It is not as simple as having box office revenues exceed the production budget.  There are a variety of extra costs that also need to be recouped in order to establish a profit.  In a blog by the film and data researcher Stephen Follows</w:t>
      </w:r>
      <w:r>
        <w:rPr>
          <w:rStyle w:val="FootnoteReference"/>
        </w:rPr>
        <w:footnoteReference w:id="4"/>
      </w:r>
      <w:r>
        <w:t>, there are several articles that discuss movie profitability.  In one post</w:t>
      </w:r>
      <w:r>
        <w:rPr>
          <w:rStyle w:val="FootnoteReference"/>
        </w:rPr>
        <w:footnoteReference w:id="5"/>
      </w:r>
      <w:r>
        <w:t xml:space="preserve">, he looks at the finances of 29 Hollywood blockbusters that cost over $100 million to make.  He uses more detailed financial numbers that are not </w:t>
      </w:r>
      <w:r w:rsidR="00AF3F1F">
        <w:t>publicly</w:t>
      </w:r>
      <w:r>
        <w:t xml:space="preserve"> available in order to see the expenses beyond just production costs.  He provides a visual of all the costs associated with these 29 movies on average:</w:t>
      </w:r>
    </w:p>
    <w:p w14:paraId="35253F04" w14:textId="77777777" w:rsidR="00AF3F1F" w:rsidRDefault="00AF3F1F" w:rsidP="00B56BD5"/>
    <w:p w14:paraId="70EF4AC0" w14:textId="77777777" w:rsidR="00B56BD5" w:rsidRDefault="00B56BD5" w:rsidP="00AF3F1F">
      <w:pPr>
        <w:jc w:val="center"/>
      </w:pPr>
      <w:r>
        <w:rPr>
          <w:noProof/>
        </w:rPr>
        <w:lastRenderedPageBreak/>
        <w:drawing>
          <wp:inline distT="0" distB="0" distL="0" distR="0" wp14:anchorId="3E9708E8" wp14:editId="433D9149">
            <wp:extent cx="5943600" cy="2202873"/>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54053" cy="2206747"/>
                    </a:xfrm>
                    <a:prstGeom prst="rect">
                      <a:avLst/>
                    </a:prstGeom>
                  </pic:spPr>
                </pic:pic>
              </a:graphicData>
            </a:graphic>
          </wp:inline>
        </w:drawing>
      </w:r>
    </w:p>
    <w:p w14:paraId="2713A0D6" w14:textId="77777777" w:rsidR="00AF3F1F" w:rsidRDefault="00AF3F1F" w:rsidP="00B56BD5"/>
    <w:p w14:paraId="370DF999" w14:textId="77777777" w:rsidR="00AF3F1F" w:rsidRDefault="00B56BD5" w:rsidP="008E380E">
      <w:pPr>
        <w:spacing w:after="120"/>
      </w:pPr>
      <w:r>
        <w:t xml:space="preserve">Advertising, distribution, and other expenses add a significant amount to the total cost of making a movie.  He mentions that the British Film Institute developed a rule of thumb that a movie was likely to be profitable if it earned twice its budget.  Stephen applied that rule of thumb on his set of 29 blockbusters and saw it was correct about 80% of the time. </w:t>
      </w:r>
    </w:p>
    <w:p w14:paraId="2E2D43D7" w14:textId="77777777" w:rsidR="00AF3F1F" w:rsidRDefault="00B56BD5" w:rsidP="008E380E">
      <w:pPr>
        <w:spacing w:after="120"/>
      </w:pPr>
      <w:r>
        <w:t xml:space="preserve">An article on the website </w:t>
      </w:r>
      <w:proofErr w:type="spellStart"/>
      <w:r>
        <w:t>gizmodo</w:t>
      </w:r>
      <w:proofErr w:type="spellEnd"/>
      <w:r>
        <w:rPr>
          <w:rStyle w:val="FootnoteReference"/>
        </w:rPr>
        <w:footnoteReference w:id="6"/>
      </w:r>
      <w:r>
        <w:t xml:space="preserve"> also references the rule of thumb that a movie needs to make twice its budget to be profitable.  A Washington Post article that references the previously mentioned paper from researchers at the University of Io</w:t>
      </w:r>
      <w:r w:rsidR="00CC0009">
        <w:t xml:space="preserve">wa also discusses the same rule of </w:t>
      </w:r>
      <w:r>
        <w:t>thumb</w:t>
      </w:r>
      <w:r>
        <w:rPr>
          <w:rStyle w:val="FootnoteReference"/>
        </w:rPr>
        <w:footnoteReference w:id="7"/>
      </w:r>
      <w:r>
        <w:t>.</w:t>
      </w:r>
    </w:p>
    <w:p w14:paraId="1990601B" w14:textId="77777777" w:rsidR="00AF3F1F" w:rsidRDefault="00B56BD5" w:rsidP="008E380E">
      <w:pPr>
        <w:spacing w:after="120"/>
      </w:pPr>
      <w:r>
        <w:t>Beyond those articles, the website bombreport.com</w:t>
      </w:r>
      <w:r>
        <w:rPr>
          <w:rStyle w:val="FootnoteReference"/>
        </w:rPr>
        <w:footnoteReference w:id="8"/>
      </w:r>
      <w:r>
        <w:t xml:space="preserve"> offers a more conservative opinion, saying that movies earning twice its budget may not even be enough to break even.  Further, it may not be a linear relationship; meaning, smaller budgeted movies may need to spend far more on marketing (on a percentage basis to its budget) than compared with larger budgeted movies.</w:t>
      </w:r>
    </w:p>
    <w:p w14:paraId="52C3ACD8" w14:textId="77777777" w:rsidR="00AF3F1F" w:rsidRDefault="00B56BD5" w:rsidP="008E380E">
      <w:pPr>
        <w:spacing w:after="120"/>
      </w:pPr>
      <w:r>
        <w:t>For the purposes of this project, any classification models that we use will simply stick to the rule of thumb and develop classes based on whether a movie makes twice its budget or not.</w:t>
      </w:r>
    </w:p>
    <w:p w14:paraId="37CACDC9" w14:textId="77777777" w:rsidR="00AF3F1F" w:rsidRPr="00AF3F1F" w:rsidRDefault="00AD3220" w:rsidP="008E380E">
      <w:pPr>
        <w:pStyle w:val="Heading2"/>
        <w:spacing w:after="120"/>
      </w:pPr>
      <w:bookmarkStart w:id="178" w:name="_Toc524111776"/>
      <w:r>
        <w:t>Part 1C: Project C</w:t>
      </w:r>
      <w:r w:rsidR="00B56BD5">
        <w:t>riteria</w:t>
      </w:r>
      <w:r>
        <w:t>/L</w:t>
      </w:r>
      <w:r w:rsidR="00B56BD5">
        <w:t>imitations</w:t>
      </w:r>
      <w:bookmarkEnd w:id="178"/>
    </w:p>
    <w:p w14:paraId="7A456066" w14:textId="77777777" w:rsidR="00B56BD5" w:rsidRPr="00AA43DD" w:rsidRDefault="00B56BD5" w:rsidP="008E380E">
      <w:pPr>
        <w:spacing w:after="120"/>
      </w:pPr>
      <w:r>
        <w:t xml:space="preserve">The criteria for this project </w:t>
      </w:r>
      <w:r w:rsidR="00AD3220">
        <w:t>ar</w:t>
      </w:r>
      <w:r w:rsidR="00CC0009">
        <w:t xml:space="preserve">e to </w:t>
      </w:r>
      <w:r>
        <w:t>limit the movies we analyze to those released between January 1995 and June 15, 2018.  Only those that are primarily in English and released in theaters will be included.  Further, we will be attempting to predict the global box office revenues of movies (or a derivative, such as profitability).  DVD or any non-theatrical revenue will not be included because of the lack of data and transparency on those numbers.</w:t>
      </w:r>
    </w:p>
    <w:p w14:paraId="529014BA" w14:textId="77777777" w:rsidR="00AF3F1F" w:rsidRPr="00AF3F1F" w:rsidRDefault="00B56BD5" w:rsidP="00DB1967">
      <w:pPr>
        <w:pStyle w:val="Heading1"/>
        <w:spacing w:after="120"/>
      </w:pPr>
      <w:bookmarkStart w:id="179" w:name="_Toc524111777"/>
      <w:r>
        <w:t>Section 2: Data Gathering</w:t>
      </w:r>
      <w:bookmarkEnd w:id="179"/>
    </w:p>
    <w:p w14:paraId="7C77FE28" w14:textId="77777777" w:rsidR="00AF3F1F" w:rsidRDefault="00B56BD5" w:rsidP="008E380E">
      <w:pPr>
        <w:spacing w:after="120"/>
      </w:pPr>
      <w:r>
        <w:t>The primary data sources we used were three websites that contained ready-made data sets and two websites that hosted APIs, which allowed users to pull movie information. In addition to these five primary data sources, we also needed to supplement them with other data found online.  A description of each of these sources follows:</w:t>
      </w:r>
    </w:p>
    <w:p w14:paraId="225E3586" w14:textId="77777777" w:rsidR="00B56BD5" w:rsidRDefault="00B56BD5" w:rsidP="008E380E">
      <w:pPr>
        <w:pStyle w:val="ListParagraph"/>
        <w:numPr>
          <w:ilvl w:val="0"/>
          <w:numId w:val="4"/>
        </w:numPr>
        <w:spacing w:after="120"/>
      </w:pPr>
      <w:r w:rsidRPr="007A48D5">
        <w:rPr>
          <w:b/>
        </w:rPr>
        <w:lastRenderedPageBreak/>
        <w:t>Source #1:</w:t>
      </w:r>
      <w:r>
        <w:t xml:space="preserve"> The first primary website was an account on Kaggle</w:t>
      </w:r>
      <w:r>
        <w:rPr>
          <w:rStyle w:val="FootnoteReference"/>
        </w:rPr>
        <w:footnoteReference w:id="9"/>
      </w:r>
      <w:r>
        <w:t xml:space="preserve">, which provided data from the </w:t>
      </w:r>
      <w:proofErr w:type="spellStart"/>
      <w:r>
        <w:t>MovieLens</w:t>
      </w:r>
      <w:proofErr w:type="spellEnd"/>
      <w:r>
        <w:t xml:space="preserve"> database.  It included 45,000 movies, along each movie’s revenue, production budget, release date, language, genres, overview, runtime, tagline, production company as well as several accompanying files on movie keywords, credits, and ratings.  Because this was the largest and most comprehensive data source we found, we made this our base file and sought out more information to corroborate the data already in these files and to also add any additional features we could find to make it a more complete data set.</w:t>
      </w:r>
    </w:p>
    <w:p w14:paraId="13382C3A" w14:textId="77777777" w:rsidR="00B56BD5" w:rsidRDefault="00B56BD5" w:rsidP="008E380E">
      <w:pPr>
        <w:pStyle w:val="ListParagraph"/>
        <w:numPr>
          <w:ilvl w:val="0"/>
          <w:numId w:val="4"/>
        </w:numPr>
        <w:spacing w:after="120"/>
      </w:pPr>
      <w:r>
        <w:rPr>
          <w:b/>
        </w:rPr>
        <w:t>Source #2</w:t>
      </w:r>
      <w:r w:rsidRPr="007A48D5">
        <w:rPr>
          <w:b/>
        </w:rPr>
        <w:t>:</w:t>
      </w:r>
      <w:r>
        <w:t xml:space="preserve"> The second primary website was another account on Kaggle</w:t>
      </w:r>
      <w:r>
        <w:rPr>
          <w:rStyle w:val="FootnoteReference"/>
        </w:rPr>
        <w:footnoteReference w:id="10"/>
      </w:r>
      <w:r>
        <w:t xml:space="preserve">, which provided data on 5,000 movies using The Movie Database.  This dataset included the movie’s cast, crew, production budget, genre, keywords, production company, revenue, languages, runtime, and tagline. </w:t>
      </w:r>
    </w:p>
    <w:p w14:paraId="6D0558AD" w14:textId="77777777" w:rsidR="00B56BD5" w:rsidRDefault="00B56BD5" w:rsidP="008E380E">
      <w:pPr>
        <w:pStyle w:val="ListParagraph"/>
        <w:numPr>
          <w:ilvl w:val="0"/>
          <w:numId w:val="4"/>
        </w:numPr>
        <w:spacing w:after="120"/>
      </w:pPr>
      <w:r>
        <w:rPr>
          <w:b/>
        </w:rPr>
        <w:t>Source #3</w:t>
      </w:r>
      <w:r w:rsidRPr="007A48D5">
        <w:rPr>
          <w:b/>
        </w:rPr>
        <w:t>:</w:t>
      </w:r>
      <w:r>
        <w:t xml:space="preserve"> The third primary website was the-numbers.com</w:t>
      </w:r>
      <w:r>
        <w:rPr>
          <w:rStyle w:val="FootnoteReference"/>
        </w:rPr>
        <w:footnoteReference w:id="11"/>
      </w:r>
      <w:r>
        <w:t>.  This dataset included just the movie’s release date, revenue, and production budget.</w:t>
      </w:r>
    </w:p>
    <w:p w14:paraId="0127DA1D" w14:textId="77777777" w:rsidR="00B56BD5" w:rsidRDefault="00B56BD5" w:rsidP="008E380E">
      <w:pPr>
        <w:pStyle w:val="ListParagraph"/>
        <w:numPr>
          <w:ilvl w:val="0"/>
          <w:numId w:val="4"/>
        </w:numPr>
        <w:spacing w:after="120"/>
      </w:pPr>
      <w:r>
        <w:rPr>
          <w:b/>
        </w:rPr>
        <w:t>Source #4</w:t>
      </w:r>
      <w:r w:rsidRPr="007A48D5">
        <w:rPr>
          <w:b/>
        </w:rPr>
        <w:t>:</w:t>
      </w:r>
      <w:r>
        <w:t xml:space="preserve"> The first of the two movie APIs we used was The Open Movie Database (OMDB)</w:t>
      </w:r>
      <w:r>
        <w:rPr>
          <w:rStyle w:val="FootnoteReference"/>
        </w:rPr>
        <w:footnoteReference w:id="12"/>
      </w:r>
      <w:r>
        <w:t xml:space="preserve">.  APIs have the potential to have more up-to-date data or have different features or information compared with the static data we found in our website sources.  In order to pull </w:t>
      </w:r>
      <w:ins w:id="180" w:author="Rebecca George" w:date="2018-09-07T18:53:00Z">
        <w:r w:rsidR="000C69DE">
          <w:t xml:space="preserve">data </w:t>
        </w:r>
      </w:ins>
      <w:r>
        <w:t>from the API, w</w:t>
      </w:r>
      <w:r w:rsidR="00CC0009">
        <w:t>e needed a list of movies</w:t>
      </w:r>
      <w:r>
        <w:t xml:space="preserve">.  Since we decided to make the </w:t>
      </w:r>
      <w:proofErr w:type="spellStart"/>
      <w:r>
        <w:t>MovieLens</w:t>
      </w:r>
      <w:proofErr w:type="spellEnd"/>
      <w:r>
        <w:t xml:space="preserve"> data our base file (Source #1), we wanted to pull the same list of movies that were already in that large file and then merge any information we pulled from the API.  In order to pull data from this API, we used the one of the movie ID columns in the </w:t>
      </w:r>
      <w:proofErr w:type="spellStart"/>
      <w:r>
        <w:t>MovieLens</w:t>
      </w:r>
      <w:proofErr w:type="spellEnd"/>
      <w:r>
        <w:t xml:space="preserve"> data (IMDB ID) and fed those ID’s for movies released in 1995 and onwards.  The code associated with this is in the pull_OMDB_API.py</w:t>
      </w:r>
      <w:r>
        <w:rPr>
          <w:rStyle w:val="FootnoteReference"/>
        </w:rPr>
        <w:footnoteReference w:id="13"/>
      </w:r>
      <w:r>
        <w:t xml:space="preserve"> file. We took the output and stored that as another dataset. Because of the amount of data we needed to pull, we required assistance from the OMDB API owner to give us both his direct server’s URL and a temporary increase in our daily pull limit.  Because of this, anyone trying to run the code associated with this API pull will run into problems because we were asked to not publish the server’s URL in any of our code.</w:t>
      </w:r>
    </w:p>
    <w:p w14:paraId="70E74859" w14:textId="77777777" w:rsidR="00B56BD5" w:rsidRDefault="00B56BD5" w:rsidP="008E380E">
      <w:pPr>
        <w:pStyle w:val="ListParagraph"/>
        <w:numPr>
          <w:ilvl w:val="0"/>
          <w:numId w:val="4"/>
        </w:numPr>
        <w:spacing w:after="120"/>
      </w:pPr>
      <w:r>
        <w:rPr>
          <w:b/>
        </w:rPr>
        <w:t>Source #5</w:t>
      </w:r>
      <w:r w:rsidRPr="007A48D5">
        <w:rPr>
          <w:b/>
        </w:rPr>
        <w:t>:</w:t>
      </w:r>
      <w:r>
        <w:t xml:space="preserve"> The second of the two movie APIs we used was The Movie Database (TMDB)</w:t>
      </w:r>
      <w:r>
        <w:rPr>
          <w:rStyle w:val="FootnoteReference"/>
        </w:rPr>
        <w:footnoteReference w:id="14"/>
      </w:r>
      <w:r>
        <w:t>.  This is where the data from Source #2 came from; however, because of the possibility that pulling data from an API would give us more up-to-date data, we went ahead and also pulled data from this API in order to eventually merge all the data sources together.  The code associated with this is in the pull_TMDB_API.py</w:t>
      </w:r>
      <w:r>
        <w:rPr>
          <w:rStyle w:val="FootnoteReference"/>
        </w:rPr>
        <w:footnoteReference w:id="15"/>
      </w:r>
      <w:r>
        <w:t xml:space="preserve"> file. Pulling data through TMDB was more complicated because we had to do a two-step procedure. The reason for this is because TMDB provides a full set of movie features only when you pull movies using TMDB’s own set of movie IDs.  In contrast, if any other recognized movie ID is used, only a portion of the movie’s features would be pulled.  </w:t>
      </w:r>
    </w:p>
    <w:p w14:paraId="73CF78EA" w14:textId="77777777" w:rsidR="00B56BD5" w:rsidRDefault="00B56BD5" w:rsidP="008E380E">
      <w:pPr>
        <w:pStyle w:val="ListParagraph"/>
        <w:spacing w:after="120"/>
      </w:pPr>
      <w:r>
        <w:t xml:space="preserve">As a result, we first pulled information using the same movie ID we used to pull from the OMDB API.  From this partial output, TMDB provided its own movie ID as part of the features.  We then used that new movie ID and performed a second pull of data.  The new output of movie information included the full list of features TMDB provides to users.  With the benefit of hindsight, however, it’s possible this could have been done in just one step if the appropriate movie ID stored in the </w:t>
      </w:r>
      <w:proofErr w:type="spellStart"/>
      <w:r>
        <w:t>MovieLens</w:t>
      </w:r>
      <w:proofErr w:type="spellEnd"/>
      <w:r>
        <w:t xml:space="preserve"> data was </w:t>
      </w:r>
      <w:r>
        <w:lastRenderedPageBreak/>
        <w:t>used instead.  Unfortunately, this was the one of the very first things we did for our project, and we were not as familiar with the data at that point in time.</w:t>
      </w:r>
    </w:p>
    <w:p w14:paraId="795E94AD" w14:textId="77777777" w:rsidR="00B56BD5" w:rsidRPr="00AF3F1F" w:rsidRDefault="00B56BD5" w:rsidP="008E380E">
      <w:pPr>
        <w:spacing w:after="120"/>
      </w:pPr>
      <w:r>
        <w:t xml:space="preserve">Because our base file of movies was the </w:t>
      </w:r>
      <w:proofErr w:type="spellStart"/>
      <w:r>
        <w:t>MovieLens</w:t>
      </w:r>
      <w:proofErr w:type="spellEnd"/>
      <w:r>
        <w:t xml:space="preserve"> database, it did not have good coverage of movies released in 2017 or the first half of 2018.  As a result, we made a list of all the movies that came out during those one and a half years using a simple Google search.  We took the names and release dates of those movies and input them into our two movie API sources in order to pull whatever information existed for those movies.  The code associated with this are </w:t>
      </w:r>
      <w:r w:rsidRPr="001C3D57">
        <w:t>pull_OMDB_API_newMovies.py</w:t>
      </w:r>
      <w:r>
        <w:rPr>
          <w:rStyle w:val="FootnoteReference"/>
        </w:rPr>
        <w:footnoteReference w:id="16"/>
      </w:r>
      <w:r>
        <w:t xml:space="preserve"> and </w:t>
      </w:r>
      <w:r w:rsidRPr="001C3D57">
        <w:t>pull_TMDB_API_newMovies.py</w:t>
      </w:r>
      <w:r>
        <w:rPr>
          <w:rStyle w:val="FootnoteReference"/>
        </w:rPr>
        <w:footnoteReference w:id="17"/>
      </w:r>
      <w:r w:rsidR="00AF3F1F">
        <w:t xml:space="preserve">. </w:t>
      </w:r>
    </w:p>
    <w:p w14:paraId="3C7AB1CD" w14:textId="77777777" w:rsidR="00AF3F1F" w:rsidRDefault="00B56BD5" w:rsidP="008E380E">
      <w:pPr>
        <w:pStyle w:val="Heading1"/>
        <w:spacing w:after="120"/>
      </w:pPr>
      <w:bookmarkStart w:id="181" w:name="_Toc524111778"/>
      <w:r>
        <w:t>Section 3: Data Wrangling</w:t>
      </w:r>
      <w:bookmarkEnd w:id="181"/>
    </w:p>
    <w:p w14:paraId="4A03D02D" w14:textId="77777777" w:rsidR="00AF3F1F" w:rsidRPr="00AF3F1F" w:rsidRDefault="00B56BD5" w:rsidP="008E380E">
      <w:pPr>
        <w:pStyle w:val="Heading2"/>
        <w:spacing w:after="120"/>
      </w:pPr>
      <w:bookmarkStart w:id="182" w:name="_Toc524111779"/>
      <w:r>
        <w:t xml:space="preserve">Part 3A: </w:t>
      </w:r>
      <w:r w:rsidR="00AD3220">
        <w:t>Joining Datasets</w:t>
      </w:r>
      <w:bookmarkEnd w:id="182"/>
    </w:p>
    <w:p w14:paraId="0F562BDD" w14:textId="77777777" w:rsidR="00B56BD5" w:rsidRDefault="00B56BD5" w:rsidP="008E380E">
      <w:pPr>
        <w:spacing w:after="120"/>
      </w:pPr>
      <w:r>
        <w:t xml:space="preserve">With all the files we either collected from websites or generated ourselves, there were </w:t>
      </w:r>
      <w:r w:rsidRPr="00B12590">
        <w:t xml:space="preserve">a dozen files </w:t>
      </w:r>
      <w:r>
        <w:t>that we needed to be joined together to begin our process of creating one complete dataset.  All the data from the data gathering stage is stored in the data folder in our GitHub account</w:t>
      </w:r>
      <w:r>
        <w:rPr>
          <w:rStyle w:val="FootnoteReference"/>
        </w:rPr>
        <w:footnoteReference w:id="18"/>
      </w:r>
      <w:r>
        <w:t>.  The code associated with joining these files is in the joinDataModule.py</w:t>
      </w:r>
      <w:r>
        <w:rPr>
          <w:rStyle w:val="FootnoteReference"/>
        </w:rPr>
        <w:footnoteReference w:id="19"/>
      </w:r>
      <w:r>
        <w:t xml:space="preserve">. Excluding the dataset we created from the-numbers.com, all the datasets from all the sources could be joined relatively easily after it was determined which movie ID each dataset was using.  </w:t>
      </w:r>
    </w:p>
    <w:p w14:paraId="77DD64C5" w14:textId="77777777" w:rsidR="00B56BD5" w:rsidRDefault="00B56BD5" w:rsidP="008E380E">
      <w:pPr>
        <w:spacing w:after="120"/>
      </w:pPr>
      <w:r>
        <w:t xml:space="preserve">Joining the dataset from the-numbers.com required a different method because that data did not come with an ID.  It only had the movie name and release date as usable joining </w:t>
      </w:r>
      <w:r w:rsidRPr="00B12590">
        <w:t xml:space="preserve">columns.  So the first step was to make the movie name in both this dataset and in our base file lower case.  </w:t>
      </w:r>
      <w:r>
        <w:t>Then these two data sets were joined using movie name and the year of the release.  We believed this was the most reasonable way to join these two datasets.  However, there were instances when this joining method resulted in duplicates; for example, if a movie was released in limited release in the winter (and was captured as such in one dataset), but was released widely at the beginning of the next year (and was captured as such in the other dataset).  In addition, sometimes a movie name could be spelled differently or have extra characters that would make joining on movie name impossible. Future work could be done on the best way to join these datasets to avoid such errors.</w:t>
      </w:r>
    </w:p>
    <w:p w14:paraId="036FCF35" w14:textId="77777777" w:rsidR="00AF3F1F" w:rsidRPr="00AF3F1F" w:rsidRDefault="00AD3220" w:rsidP="008E380E">
      <w:pPr>
        <w:pStyle w:val="Heading2"/>
        <w:spacing w:after="120"/>
      </w:pPr>
      <w:bookmarkStart w:id="183" w:name="_Toc524111780"/>
      <w:r>
        <w:t>Part 3B: Parsing D</w:t>
      </w:r>
      <w:r w:rsidR="00B56BD5">
        <w:t>ata</w:t>
      </w:r>
      <w:bookmarkEnd w:id="183"/>
    </w:p>
    <w:p w14:paraId="736CDE9F" w14:textId="77777777" w:rsidR="00B56BD5" w:rsidRDefault="00B56BD5" w:rsidP="008E380E">
      <w:pPr>
        <w:spacing w:after="120"/>
      </w:pPr>
      <w:r>
        <w:t>Once we joined all the datasets into a single joined dataset, we noticed that several columns were JSON strings of lists of dictionaries.  In order to convert them into usable columns, we wrote functions to first convert those strings into actual lists of dictionaries.  Then we either parsed the dictionary values out into separate columns or we extracted the values and replaced the lists of dictionaries with simple lists of values.  The code associated with parsing these files is in the parseColumnsModule.py</w:t>
      </w:r>
      <w:r>
        <w:rPr>
          <w:rStyle w:val="FootnoteReference"/>
        </w:rPr>
        <w:footnoteReference w:id="20"/>
      </w:r>
      <w:r>
        <w:t xml:space="preserve"> file.  The following columns needed to be parsed:</w:t>
      </w:r>
    </w:p>
    <w:p w14:paraId="32A566B5" w14:textId="77777777" w:rsidR="00B56BD5" w:rsidRDefault="00B56BD5" w:rsidP="00AF3F1F">
      <w:pPr>
        <w:pStyle w:val="ListParagraph"/>
        <w:numPr>
          <w:ilvl w:val="0"/>
          <w:numId w:val="7"/>
        </w:numPr>
        <w:spacing w:after="120"/>
      </w:pPr>
      <w:r>
        <w:t xml:space="preserve">Ratings: Some ratings columns originally looked like this: </w:t>
      </w:r>
    </w:p>
    <w:p w14:paraId="0E620BCB" w14:textId="77777777" w:rsidR="00B56BD5" w:rsidRDefault="00B56BD5" w:rsidP="008E380E">
      <w:pPr>
        <w:pStyle w:val="ListParagraph"/>
        <w:spacing w:after="0"/>
        <w:ind w:left="1080"/>
      </w:pPr>
    </w:p>
    <w:p w14:paraId="626B1CA6" w14:textId="77777777" w:rsidR="00B56BD5" w:rsidRPr="00B86B74" w:rsidRDefault="00B56BD5" w:rsidP="00AF3F1F">
      <w:pPr>
        <w:pStyle w:val="ListParagraph"/>
        <w:spacing w:after="120"/>
        <w:ind w:left="1080"/>
        <w:rPr>
          <w:i/>
        </w:rPr>
      </w:pPr>
      <w:r w:rsidRPr="00B86B74">
        <w:rPr>
          <w:i/>
        </w:rPr>
        <w:lastRenderedPageBreak/>
        <w:t>“[{'Source': 'Internet Movie Database', 'Value': '8.3/10'}, {'Source': 'Rotten Tomatoes', 'Value': '100%'}, {'Source': 'Metacritic', 'Value': '95/100'}]”</w:t>
      </w:r>
    </w:p>
    <w:p w14:paraId="4236E518" w14:textId="77777777" w:rsidR="00B56BD5" w:rsidRDefault="00B56BD5" w:rsidP="008E380E">
      <w:pPr>
        <w:pStyle w:val="ListParagraph"/>
        <w:spacing w:after="0"/>
        <w:ind w:left="1080"/>
      </w:pPr>
    </w:p>
    <w:p w14:paraId="4EFFACEC" w14:textId="77777777" w:rsidR="00B56BD5" w:rsidRDefault="00B56BD5" w:rsidP="00AF3F1F">
      <w:pPr>
        <w:pStyle w:val="ListParagraph"/>
        <w:spacing w:after="120"/>
        <w:ind w:left="1080"/>
      </w:pPr>
      <w:r>
        <w:t>After converting this string into an actual list of dictionaries, we parsed through this to extract the rating for IMDB, Rotten Tomatoes, and Metacritic separately and stored them in columns called “</w:t>
      </w:r>
      <w:proofErr w:type="spellStart"/>
      <w:r>
        <w:t>Rating_IMDB</w:t>
      </w:r>
      <w:proofErr w:type="spellEnd"/>
      <w:r>
        <w:t>”, “</w:t>
      </w:r>
      <w:proofErr w:type="spellStart"/>
      <w:r>
        <w:t>Rating_RT</w:t>
      </w:r>
      <w:proofErr w:type="spellEnd"/>
      <w:r>
        <w:t>”, and “</w:t>
      </w:r>
      <w:proofErr w:type="spellStart"/>
      <w:r>
        <w:t>Rating_Metacritic</w:t>
      </w:r>
      <w:proofErr w:type="spellEnd"/>
      <w:r>
        <w:t>”.</w:t>
      </w:r>
    </w:p>
    <w:p w14:paraId="4199C675" w14:textId="77777777" w:rsidR="00B56BD5" w:rsidRDefault="00B56BD5" w:rsidP="00AF3F1F">
      <w:pPr>
        <w:pStyle w:val="ListParagraph"/>
        <w:spacing w:after="120"/>
        <w:ind w:left="1080"/>
      </w:pPr>
    </w:p>
    <w:p w14:paraId="435F3F7C" w14:textId="77777777" w:rsidR="00B56BD5" w:rsidRDefault="00B56BD5" w:rsidP="00AF3F1F">
      <w:pPr>
        <w:pStyle w:val="ListParagraph"/>
        <w:numPr>
          <w:ilvl w:val="0"/>
          <w:numId w:val="7"/>
        </w:numPr>
        <w:spacing w:after="120"/>
      </w:pPr>
      <w:r>
        <w:t xml:space="preserve">Genres: Some genre columns originally looked like this: </w:t>
      </w:r>
    </w:p>
    <w:p w14:paraId="38134EBD" w14:textId="77777777" w:rsidR="00B56BD5" w:rsidRDefault="00B56BD5" w:rsidP="00AF3F1F">
      <w:pPr>
        <w:pStyle w:val="ListParagraph"/>
        <w:spacing w:after="120"/>
        <w:ind w:left="1080"/>
      </w:pPr>
    </w:p>
    <w:p w14:paraId="57C08891" w14:textId="77777777" w:rsidR="00B56BD5" w:rsidRDefault="00B56BD5" w:rsidP="00AF3F1F">
      <w:pPr>
        <w:pStyle w:val="ListParagraph"/>
        <w:spacing w:after="120"/>
        <w:ind w:left="1080"/>
        <w:rPr>
          <w:i/>
        </w:rPr>
      </w:pPr>
      <w:r w:rsidRPr="00B86B74">
        <w:rPr>
          <w:i/>
        </w:rPr>
        <w:t>“[{'id': 28, 'name': 'Action'}, {'id': 80, 'name': 'Crime'}, {'id': 18, 'name': 'Drama'}, {'id': 53, 'name': 'Thriller'}]”</w:t>
      </w:r>
    </w:p>
    <w:p w14:paraId="10440FB3" w14:textId="77777777" w:rsidR="00B56BD5" w:rsidRPr="00B86B74" w:rsidRDefault="00B56BD5" w:rsidP="00AF3F1F">
      <w:pPr>
        <w:pStyle w:val="ListParagraph"/>
        <w:spacing w:after="120"/>
        <w:ind w:left="1080"/>
        <w:rPr>
          <w:i/>
        </w:rPr>
      </w:pPr>
    </w:p>
    <w:p w14:paraId="1E1B0485" w14:textId="77777777" w:rsidR="00B56BD5" w:rsidRDefault="00B56BD5" w:rsidP="00AF3F1F">
      <w:pPr>
        <w:pStyle w:val="ListParagraph"/>
        <w:spacing w:after="120"/>
        <w:ind w:left="1080"/>
      </w:pPr>
      <w:r>
        <w:t>After converting this string into an actual list of dictionaries, we parsed through this to extract every genre listed and convert the columns in a simple list of genres: “[‘Action’, ‘Crime’, ‘Drama’, ‘Thriller’]”.</w:t>
      </w:r>
    </w:p>
    <w:p w14:paraId="0D892887" w14:textId="77777777" w:rsidR="00B56BD5" w:rsidRDefault="00B56BD5" w:rsidP="00B56BD5">
      <w:pPr>
        <w:pStyle w:val="ListParagraph"/>
        <w:ind w:left="1080"/>
      </w:pPr>
    </w:p>
    <w:p w14:paraId="61E47E16" w14:textId="77777777" w:rsidR="00B56BD5" w:rsidRDefault="00B56BD5" w:rsidP="00B56BD5">
      <w:pPr>
        <w:pStyle w:val="ListParagraph"/>
        <w:numPr>
          <w:ilvl w:val="0"/>
          <w:numId w:val="7"/>
        </w:numPr>
      </w:pPr>
      <w:r>
        <w:t>Production company: The same method used for genres was applied here to parse through production companies and convert the columns into a simple list of companies.</w:t>
      </w:r>
    </w:p>
    <w:p w14:paraId="15C5F0EE" w14:textId="77777777" w:rsidR="00B56BD5" w:rsidRDefault="00B56BD5" w:rsidP="00B56BD5">
      <w:pPr>
        <w:pStyle w:val="ListParagraph"/>
        <w:numPr>
          <w:ilvl w:val="0"/>
          <w:numId w:val="7"/>
        </w:numPr>
      </w:pPr>
      <w:r>
        <w:t>Movie collection: The same method used for genres was applied here to parse through movie collections and convert the columns into a simple list of collections.  Generally, there would only be one collection per movie if this column was filled in with data.</w:t>
      </w:r>
    </w:p>
    <w:p w14:paraId="65B89341" w14:textId="77777777" w:rsidR="00B56BD5" w:rsidRDefault="00B56BD5" w:rsidP="00B56BD5">
      <w:pPr>
        <w:pStyle w:val="ListParagraph"/>
        <w:numPr>
          <w:ilvl w:val="0"/>
          <w:numId w:val="7"/>
        </w:numPr>
      </w:pPr>
      <w:r>
        <w:t>Cast: The same method used for genres was applied here to parse through actors and convert the columns into a simple list of actors.</w:t>
      </w:r>
    </w:p>
    <w:p w14:paraId="74F618AD" w14:textId="77777777" w:rsidR="00B56BD5" w:rsidRDefault="00B56BD5" w:rsidP="00B56BD5">
      <w:pPr>
        <w:pStyle w:val="ListParagraph"/>
        <w:numPr>
          <w:ilvl w:val="0"/>
          <w:numId w:val="7"/>
        </w:numPr>
      </w:pPr>
      <w:r>
        <w:t>Keywords: The same method used for genres was applied here to parse through movie keywords and convert the columns into a simple list of keywords.</w:t>
      </w:r>
    </w:p>
    <w:p w14:paraId="201D8C8D" w14:textId="77777777" w:rsidR="00B56BD5" w:rsidRDefault="00B56BD5" w:rsidP="00B56BD5">
      <w:pPr>
        <w:pStyle w:val="ListParagraph"/>
        <w:numPr>
          <w:ilvl w:val="0"/>
          <w:numId w:val="7"/>
        </w:numPr>
      </w:pPr>
      <w:r>
        <w:t>Languages: The same method used for genres was applied here to parse through languages spoken in the movie and convert the columns into a simple list of languages.</w:t>
      </w:r>
    </w:p>
    <w:p w14:paraId="28A5BFB0" w14:textId="77777777" w:rsidR="00B56BD5" w:rsidRDefault="00B56BD5" w:rsidP="00B56BD5">
      <w:pPr>
        <w:pStyle w:val="ListParagraph"/>
        <w:numPr>
          <w:ilvl w:val="0"/>
          <w:numId w:val="7"/>
        </w:numPr>
        <w:spacing w:after="0"/>
      </w:pPr>
      <w:r>
        <w:t xml:space="preserve">Crew: A snippet of the various crew columns originally looked something like this: </w:t>
      </w:r>
    </w:p>
    <w:p w14:paraId="79B77AD5" w14:textId="77777777" w:rsidR="00B56BD5" w:rsidRDefault="00B56BD5" w:rsidP="00B56BD5">
      <w:pPr>
        <w:pStyle w:val="ListParagraph"/>
        <w:spacing w:after="0"/>
        <w:ind w:left="1080"/>
      </w:pPr>
    </w:p>
    <w:p w14:paraId="0EF02A8E" w14:textId="77777777" w:rsidR="00B56BD5" w:rsidRPr="00CC0009" w:rsidRDefault="00B56BD5" w:rsidP="00B56BD5">
      <w:pPr>
        <w:ind w:left="1080"/>
        <w:rPr>
          <w:i/>
          <w:sz w:val="22"/>
          <w:szCs w:val="22"/>
        </w:rPr>
      </w:pPr>
      <w:r w:rsidRPr="00CC0009">
        <w:rPr>
          <w:i/>
          <w:sz w:val="22"/>
          <w:szCs w:val="22"/>
        </w:rPr>
        <w:t>“[{'</w:t>
      </w:r>
      <w:proofErr w:type="spellStart"/>
      <w:r w:rsidRPr="00CC0009">
        <w:rPr>
          <w:i/>
          <w:sz w:val="22"/>
          <w:szCs w:val="22"/>
        </w:rPr>
        <w:t>credit_id</w:t>
      </w:r>
      <w:proofErr w:type="spellEnd"/>
      <w:r w:rsidRPr="00CC0009">
        <w:rPr>
          <w:i/>
          <w:sz w:val="22"/>
          <w:szCs w:val="22"/>
        </w:rPr>
        <w:t>': '52fe4284c3a36847f8024f49', 'department': 'Directing', 'gender': 2, 'id': 7879, 'job': 'Director', 'name': 'John Lasseter', '</w:t>
      </w:r>
      <w:proofErr w:type="spellStart"/>
      <w:r w:rsidRPr="00CC0009">
        <w:rPr>
          <w:i/>
          <w:sz w:val="22"/>
          <w:szCs w:val="22"/>
        </w:rPr>
        <w:t>profile_path</w:t>
      </w:r>
      <w:proofErr w:type="spellEnd"/>
      <w:r w:rsidRPr="00CC0009">
        <w:rPr>
          <w:i/>
          <w:sz w:val="22"/>
          <w:szCs w:val="22"/>
        </w:rPr>
        <w:t>': '/7EdqiNbr4FRjIhKHyPPdFfEEEFG.jpg'}, {'</w:t>
      </w:r>
      <w:proofErr w:type="spellStart"/>
      <w:r w:rsidRPr="00CC0009">
        <w:rPr>
          <w:i/>
          <w:sz w:val="22"/>
          <w:szCs w:val="22"/>
        </w:rPr>
        <w:t>credit_id</w:t>
      </w:r>
      <w:proofErr w:type="spellEnd"/>
      <w:r w:rsidRPr="00CC0009">
        <w:rPr>
          <w:i/>
          <w:sz w:val="22"/>
          <w:szCs w:val="22"/>
        </w:rPr>
        <w:t xml:space="preserve">': '52fe4284c3a36847f8024f4f', 'department': 'Writing', 'gender': 2, 'id': 12891, 'job': 'Screenplay', 'name': 'Joss </w:t>
      </w:r>
      <w:proofErr w:type="spellStart"/>
      <w:r w:rsidRPr="00CC0009">
        <w:rPr>
          <w:i/>
          <w:sz w:val="22"/>
          <w:szCs w:val="22"/>
        </w:rPr>
        <w:t>Whedon</w:t>
      </w:r>
      <w:proofErr w:type="spellEnd"/>
      <w:r w:rsidRPr="00CC0009">
        <w:rPr>
          <w:i/>
          <w:sz w:val="22"/>
          <w:szCs w:val="22"/>
        </w:rPr>
        <w:t>', '</w:t>
      </w:r>
      <w:proofErr w:type="spellStart"/>
      <w:r w:rsidRPr="00CC0009">
        <w:rPr>
          <w:i/>
          <w:sz w:val="22"/>
          <w:szCs w:val="22"/>
        </w:rPr>
        <w:t>profile_path</w:t>
      </w:r>
      <w:proofErr w:type="spellEnd"/>
      <w:r w:rsidRPr="00CC0009">
        <w:rPr>
          <w:i/>
          <w:sz w:val="22"/>
          <w:szCs w:val="22"/>
        </w:rPr>
        <w:t>': '/dTiVsuaTVTeGmvkhcyJvKp2A5kr.jpg'}, {'</w:t>
      </w:r>
      <w:proofErr w:type="spellStart"/>
      <w:r w:rsidRPr="00CC0009">
        <w:rPr>
          <w:i/>
          <w:sz w:val="22"/>
          <w:szCs w:val="22"/>
        </w:rPr>
        <w:t>credit_id</w:t>
      </w:r>
      <w:proofErr w:type="spellEnd"/>
      <w:r w:rsidRPr="00CC0009">
        <w:rPr>
          <w:i/>
          <w:sz w:val="22"/>
          <w:szCs w:val="22"/>
        </w:rPr>
        <w:t>': '52fe4284c3a36847f8024f55', 'department': 'Writing', 'gender': 2, 'id': 7, 'job': 'Screenplay', 'name': 'Andrew Stanton', '</w:t>
      </w:r>
      <w:proofErr w:type="spellStart"/>
      <w:r w:rsidRPr="00CC0009">
        <w:rPr>
          <w:i/>
          <w:sz w:val="22"/>
          <w:szCs w:val="22"/>
        </w:rPr>
        <w:t>profile_path</w:t>
      </w:r>
      <w:proofErr w:type="spellEnd"/>
      <w:r w:rsidRPr="00CC0009">
        <w:rPr>
          <w:i/>
          <w:sz w:val="22"/>
          <w:szCs w:val="22"/>
        </w:rPr>
        <w:t>': '/pvQWsu0qc8JFQhMVJkTHuexUAa1.jpg'}, {'</w:t>
      </w:r>
      <w:proofErr w:type="spellStart"/>
      <w:r w:rsidRPr="00CC0009">
        <w:rPr>
          <w:i/>
          <w:sz w:val="22"/>
          <w:szCs w:val="22"/>
        </w:rPr>
        <w:t>credit_id</w:t>
      </w:r>
      <w:proofErr w:type="spellEnd"/>
      <w:r w:rsidRPr="00CC0009">
        <w:rPr>
          <w:i/>
          <w:sz w:val="22"/>
          <w:szCs w:val="22"/>
        </w:rPr>
        <w:t>': '52fe4284c3a36847f8024f5b', 'department': 'Writing', 'gender': 2, 'id': 12892, 'job': 'Screenplay', 'name': 'Joel Cohen', '</w:t>
      </w:r>
      <w:proofErr w:type="spellStart"/>
      <w:r w:rsidRPr="00CC0009">
        <w:rPr>
          <w:i/>
          <w:sz w:val="22"/>
          <w:szCs w:val="22"/>
        </w:rPr>
        <w:t>profile_path</w:t>
      </w:r>
      <w:proofErr w:type="spellEnd"/>
      <w:r w:rsidRPr="00CC0009">
        <w:rPr>
          <w:i/>
          <w:sz w:val="22"/>
          <w:szCs w:val="22"/>
        </w:rPr>
        <w:t>': '/dAubAiZcvKFbboWlj7oXOkZnTSu.jpg'}, {'</w:t>
      </w:r>
      <w:proofErr w:type="spellStart"/>
      <w:r w:rsidRPr="00CC0009">
        <w:rPr>
          <w:i/>
          <w:sz w:val="22"/>
          <w:szCs w:val="22"/>
        </w:rPr>
        <w:t>credit_id</w:t>
      </w:r>
      <w:proofErr w:type="spellEnd"/>
      <w:r w:rsidRPr="00CC0009">
        <w:rPr>
          <w:i/>
          <w:sz w:val="22"/>
          <w:szCs w:val="22"/>
        </w:rPr>
        <w:t>': '52fe4284c3a36847f8024f61', 'department': 'Writing', 'gender': 0, 'id': 12893, 'job': 'Screenplay', 'name': 'Alec Sokolow', '</w:t>
      </w:r>
      <w:proofErr w:type="spellStart"/>
      <w:r w:rsidRPr="00CC0009">
        <w:rPr>
          <w:i/>
          <w:sz w:val="22"/>
          <w:szCs w:val="22"/>
        </w:rPr>
        <w:t>profile_path</w:t>
      </w:r>
      <w:proofErr w:type="spellEnd"/>
      <w:r w:rsidRPr="00CC0009">
        <w:rPr>
          <w:i/>
          <w:sz w:val="22"/>
          <w:szCs w:val="22"/>
        </w:rPr>
        <w:t>': '/v79vlRYi94BZUQnkkyznbGUZLjT.jpg'}, {'</w:t>
      </w:r>
      <w:proofErr w:type="spellStart"/>
      <w:r w:rsidRPr="00CC0009">
        <w:rPr>
          <w:i/>
          <w:sz w:val="22"/>
          <w:szCs w:val="22"/>
        </w:rPr>
        <w:t>credit_id</w:t>
      </w:r>
      <w:proofErr w:type="spellEnd"/>
      <w:r w:rsidRPr="00CC0009">
        <w:rPr>
          <w:i/>
          <w:sz w:val="22"/>
          <w:szCs w:val="22"/>
        </w:rPr>
        <w:t>': '52fe4284c3a36847f8024f67', 'department': 'Production', 'gender': 1, 'id': 12894, 'job': 'Producer', 'name': 'Bonnie Arnold', '</w:t>
      </w:r>
      <w:proofErr w:type="spellStart"/>
      <w:r w:rsidRPr="00CC0009">
        <w:rPr>
          <w:i/>
          <w:sz w:val="22"/>
          <w:szCs w:val="22"/>
        </w:rPr>
        <w:t>profile_path</w:t>
      </w:r>
      <w:proofErr w:type="spellEnd"/>
      <w:r w:rsidRPr="00CC0009">
        <w:rPr>
          <w:i/>
          <w:sz w:val="22"/>
          <w:szCs w:val="22"/>
        </w:rPr>
        <w:t>': None},….]”</w:t>
      </w:r>
    </w:p>
    <w:p w14:paraId="2E9D2FBA" w14:textId="77777777" w:rsidR="00B56BD5" w:rsidRPr="00B86B74" w:rsidRDefault="00B56BD5" w:rsidP="00B56BD5">
      <w:pPr>
        <w:ind w:left="1080"/>
        <w:rPr>
          <w:i/>
        </w:rPr>
      </w:pPr>
    </w:p>
    <w:p w14:paraId="5F3CB781" w14:textId="77777777" w:rsidR="00B56BD5" w:rsidRDefault="00B56BD5" w:rsidP="00791D34">
      <w:pPr>
        <w:pStyle w:val="ListParagraph"/>
        <w:ind w:left="1080"/>
      </w:pPr>
      <w:r>
        <w:t xml:space="preserve">We created specific columns for Director, Writer, and Producer by extracting any names associated with the job “Director”, “Screenplay”, or “Producer”, respectively.  One aspect of this data we did not use was the gender data that was embedded in these dictionaries.  Doing analysis based on the gender of the cast or crew could be a further enhancement of this project because of the current interest to produce more women-led and women-developed movies.  </w:t>
      </w:r>
    </w:p>
    <w:p w14:paraId="3758ADE6" w14:textId="77777777" w:rsidR="00AF3F1F" w:rsidRPr="00AF3F1F" w:rsidRDefault="00AD3220" w:rsidP="008E380E">
      <w:pPr>
        <w:pStyle w:val="Heading2"/>
        <w:spacing w:after="120"/>
      </w:pPr>
      <w:bookmarkStart w:id="184" w:name="_Toc524111781"/>
      <w:r>
        <w:lastRenderedPageBreak/>
        <w:t>Part 3C: Merging D</w:t>
      </w:r>
      <w:r w:rsidR="00B56BD5">
        <w:t>ata</w:t>
      </w:r>
      <w:bookmarkEnd w:id="184"/>
    </w:p>
    <w:p w14:paraId="601428D2" w14:textId="77777777" w:rsidR="00AF3F1F" w:rsidRDefault="00B56BD5" w:rsidP="008E380E">
      <w:pPr>
        <w:spacing w:after="120"/>
      </w:pPr>
      <w:r>
        <w:t>Because several data sources were used to create the consolidated dataset, there were roughly 100 columns of features, many of which were similar because our data sources provided similar features.  Not all features appeared in every data source; some were unique to a data source and did not need further processing.  But for any features that were captured in multiple data sources and resulted in multiple columns in our joined data set, we had to develop a way to properly merge these columns.  We could not just simply delete any similar looking column.  The benefit of using multiple sources is to try to ensure that some combination of these sources would yield a more complete and up-to-date set of features for each movie.  Meaning, one source may only contain a set of X features for a particular movie, but another source may have a set of Y features for that same movie.  By having multiple sources, we hoped to have a more complete picture of each movie.</w:t>
      </w:r>
    </w:p>
    <w:p w14:paraId="006ED915" w14:textId="77777777" w:rsidR="00AF3F1F" w:rsidRDefault="00B56BD5" w:rsidP="008E380E">
      <w:pPr>
        <w:spacing w:after="120"/>
      </w:pPr>
      <w:r>
        <w:t>Properly merging the features was one of the longest parts of the data wrangling phase of our project because we had to ensure we were doing it correctly and were using our best judgement.  The code associated with merging these columns is in the mergeDataModule.py</w:t>
      </w:r>
      <w:r>
        <w:rPr>
          <w:rStyle w:val="FootnoteReference"/>
        </w:rPr>
        <w:footnoteReference w:id="21"/>
      </w:r>
      <w:r>
        <w:t xml:space="preserve"> file.</w:t>
      </w:r>
    </w:p>
    <w:p w14:paraId="378AB779" w14:textId="77777777" w:rsidR="00B56BD5" w:rsidRDefault="00B56BD5" w:rsidP="008E380E">
      <w:pPr>
        <w:spacing w:after="120"/>
      </w:pPr>
      <w:r>
        <w:t>For any feature that appeared in multiple data sources and resulted in multiple columns in our joined data set, we implemented a different algorithm to merge them into one column:</w:t>
      </w:r>
    </w:p>
    <w:p w14:paraId="5FAD6350" w14:textId="77777777" w:rsidR="00AF3F1F" w:rsidRDefault="00AF3F1F" w:rsidP="00B56BD5"/>
    <w:p w14:paraId="19C7EEDF" w14:textId="77777777" w:rsidR="00B56BD5" w:rsidRDefault="00B56BD5" w:rsidP="00AF3F1F">
      <w:pPr>
        <w:pStyle w:val="ListParagraph"/>
        <w:numPr>
          <w:ilvl w:val="0"/>
          <w:numId w:val="1"/>
        </w:numPr>
        <w:spacing w:after="120"/>
      </w:pPr>
      <w:r>
        <w:t>Name: Pick the first title found among the set of movie name columns.</w:t>
      </w:r>
    </w:p>
    <w:p w14:paraId="2623AFB0" w14:textId="77777777" w:rsidR="00B56BD5" w:rsidRDefault="00B56BD5" w:rsidP="00AF3F1F">
      <w:pPr>
        <w:pStyle w:val="ListParagraph"/>
        <w:numPr>
          <w:ilvl w:val="0"/>
          <w:numId w:val="1"/>
        </w:numPr>
        <w:spacing w:after="120"/>
      </w:pPr>
      <w:r>
        <w:t>Revenue: Pick the maximum revenue number found among</w:t>
      </w:r>
      <w:ins w:id="185" w:author="Rebecca George" w:date="2018-09-07T18:52:00Z">
        <w:r w:rsidR="000C69DE">
          <w:t xml:space="preserve"> the</w:t>
        </w:r>
      </w:ins>
      <w:r>
        <w:t xml:space="preserve"> list of movie revenue columns.  We </w:t>
      </w:r>
      <w:r w:rsidR="00CC0009">
        <w:t>assumed</w:t>
      </w:r>
      <w:r>
        <w:t xml:space="preserve"> that a larger number indicated that either, that number came from a more up-to-date data source, or because the largest number most likely represented a global box office revenue number.</w:t>
      </w:r>
    </w:p>
    <w:p w14:paraId="4217C223" w14:textId="77777777" w:rsidR="00B56BD5" w:rsidRDefault="00B56BD5" w:rsidP="00AF3F1F">
      <w:pPr>
        <w:pStyle w:val="ListParagraph"/>
        <w:numPr>
          <w:ilvl w:val="0"/>
          <w:numId w:val="1"/>
        </w:numPr>
        <w:spacing w:after="120"/>
      </w:pPr>
      <w:r>
        <w:t xml:space="preserve">Release Date: Pick </w:t>
      </w:r>
      <w:r w:rsidR="00CC0009">
        <w:t xml:space="preserve">the </w:t>
      </w:r>
      <w:r>
        <w:t>earliest release date among</w:t>
      </w:r>
      <w:r w:rsidR="00CC0009">
        <w:t xml:space="preserve"> the</w:t>
      </w:r>
      <w:r>
        <w:t xml:space="preserve"> list of movie date columns. This was a choice that may have been decided differently if we had the benefit of hindsight.  Initially the idea was the earliest release date may be more likely to indicate a U.S. release date because sometimes movies open on a rolling schedule across the world.  However, from our analysis at a later stage of this project, it seems like there was inconsistent reporting in release dates among data sources, and more analysis should be done on this matter.  When a movie is first released in a limited number of theaters, that date could potentially have been chosen rather than the wide-release date.  Further, some movies may have actually opened in other countries first, which makes it difficult to have a consistent definition of what a release date indicates.</w:t>
      </w:r>
    </w:p>
    <w:p w14:paraId="247F9255" w14:textId="77777777" w:rsidR="00B56BD5" w:rsidRDefault="00B56BD5" w:rsidP="00AF3F1F">
      <w:pPr>
        <w:pStyle w:val="ListParagraph"/>
        <w:numPr>
          <w:ilvl w:val="0"/>
          <w:numId w:val="1"/>
        </w:numPr>
        <w:spacing w:after="120"/>
      </w:pPr>
      <w:r>
        <w:t>Movie Length: Pick the average movie length.</w:t>
      </w:r>
    </w:p>
    <w:p w14:paraId="4D1D83A5" w14:textId="77777777" w:rsidR="00B56BD5" w:rsidRDefault="00B56BD5" w:rsidP="00AF3F1F">
      <w:pPr>
        <w:pStyle w:val="ListParagraph"/>
        <w:numPr>
          <w:ilvl w:val="0"/>
          <w:numId w:val="1"/>
        </w:numPr>
        <w:spacing w:after="120"/>
      </w:pPr>
      <w:r>
        <w:t>Budget: Pick the average movie budget. This was because most movie production budgets are estimates and taking an average would have been better than simply picking the maximum or minimum number.</w:t>
      </w:r>
    </w:p>
    <w:p w14:paraId="005036B3" w14:textId="77777777" w:rsidR="00B56BD5" w:rsidRDefault="00B56BD5" w:rsidP="00AF3F1F">
      <w:pPr>
        <w:pStyle w:val="ListParagraph"/>
        <w:numPr>
          <w:ilvl w:val="0"/>
          <w:numId w:val="1"/>
        </w:numPr>
        <w:spacing w:after="120"/>
      </w:pPr>
      <w:r>
        <w:t>Language: The intent was to only keep movies whose primary language was English.  So, for every single language column that appeared in our joined data set, it had to have “English” or “</w:t>
      </w:r>
      <w:proofErr w:type="spellStart"/>
      <w:r>
        <w:t>en</w:t>
      </w:r>
      <w:proofErr w:type="spellEnd"/>
      <w:r>
        <w:t>” as the first language listed.  This was a very strict filter because there were many instances when some datasets listed “English” as the primary language while others did not, and the movie was in fact not primarily in English.</w:t>
      </w:r>
    </w:p>
    <w:p w14:paraId="204F17C4" w14:textId="77777777" w:rsidR="00B56BD5" w:rsidRDefault="00B56BD5" w:rsidP="00AF3F1F">
      <w:pPr>
        <w:pStyle w:val="ListParagraph"/>
        <w:numPr>
          <w:ilvl w:val="0"/>
          <w:numId w:val="1"/>
        </w:numPr>
        <w:spacing w:after="120"/>
      </w:pPr>
      <w:r>
        <w:t>Genre: Create a list and get the union of all genres listed in all movie genre columns.</w:t>
      </w:r>
    </w:p>
    <w:p w14:paraId="154F9086" w14:textId="77777777" w:rsidR="00B56BD5" w:rsidRDefault="00B56BD5" w:rsidP="00AF3F1F">
      <w:pPr>
        <w:pStyle w:val="ListParagraph"/>
        <w:numPr>
          <w:ilvl w:val="0"/>
          <w:numId w:val="1"/>
        </w:numPr>
        <w:spacing w:after="120"/>
      </w:pPr>
      <w:r>
        <w:t>Production company: Create a list and get the union of all companies listed in all movie company columns.</w:t>
      </w:r>
    </w:p>
    <w:p w14:paraId="28683022" w14:textId="77777777" w:rsidR="00B56BD5" w:rsidRDefault="00B56BD5" w:rsidP="00AF3F1F">
      <w:pPr>
        <w:pStyle w:val="ListParagraph"/>
        <w:numPr>
          <w:ilvl w:val="0"/>
          <w:numId w:val="1"/>
        </w:numPr>
        <w:spacing w:after="120"/>
      </w:pPr>
      <w:r>
        <w:lastRenderedPageBreak/>
        <w:t>Actors/Cast: Create a list and append any actors listed in all actor columns.  Because actors are usually listed in order of importance in the movie, we wanted to preserve the ordering and could not use sets or unions.</w:t>
      </w:r>
    </w:p>
    <w:p w14:paraId="400B5ED2" w14:textId="77777777" w:rsidR="00B56BD5" w:rsidRDefault="00B56BD5" w:rsidP="00AF3F1F">
      <w:pPr>
        <w:pStyle w:val="ListParagraph"/>
        <w:numPr>
          <w:ilvl w:val="0"/>
          <w:numId w:val="1"/>
        </w:numPr>
        <w:spacing w:after="120"/>
      </w:pPr>
      <w:r>
        <w:t>Keywords:</w:t>
      </w:r>
      <w:r w:rsidRPr="001B3150">
        <w:t xml:space="preserve"> </w:t>
      </w:r>
      <w:r>
        <w:t>Create a list and get the union of all movie keywords listed in all similar movie keyword columns.</w:t>
      </w:r>
    </w:p>
    <w:p w14:paraId="0F41694C" w14:textId="77777777" w:rsidR="00B56BD5" w:rsidRDefault="00B56BD5" w:rsidP="00AF3F1F">
      <w:pPr>
        <w:pStyle w:val="ListParagraph"/>
        <w:numPr>
          <w:ilvl w:val="0"/>
          <w:numId w:val="1"/>
        </w:numPr>
        <w:spacing w:after="120"/>
      </w:pPr>
      <w:r>
        <w:t>Movie Collection: Create a list and get the union of all movie collections listed in all similar movie collection columns.</w:t>
      </w:r>
    </w:p>
    <w:p w14:paraId="5B713544" w14:textId="77777777" w:rsidR="00B56BD5" w:rsidRDefault="00B56BD5" w:rsidP="00AF3F1F">
      <w:pPr>
        <w:pStyle w:val="ListParagraph"/>
        <w:numPr>
          <w:ilvl w:val="0"/>
          <w:numId w:val="1"/>
        </w:numPr>
        <w:spacing w:after="120"/>
      </w:pPr>
      <w:r>
        <w:t>Movie Overview: Pick the longest movie overview out of any movie overview columns.  Since it was a text column, we decided to simply pick the longest movie description, so as to have more words for any text analysis model.</w:t>
      </w:r>
    </w:p>
    <w:p w14:paraId="2115556F" w14:textId="77777777" w:rsidR="00B56BD5" w:rsidRDefault="00B56BD5" w:rsidP="00AF3F1F">
      <w:pPr>
        <w:pStyle w:val="ListParagraph"/>
        <w:numPr>
          <w:ilvl w:val="0"/>
          <w:numId w:val="1"/>
        </w:numPr>
        <w:spacing w:after="120"/>
      </w:pPr>
      <w:r>
        <w:t>Movie Tagline: Pick the longest movie tagline out of any movie tagline columns.  Since it was a text column, we decided to simply pick the longest movie tagline, so as to have more words for any text analysis model.</w:t>
      </w:r>
    </w:p>
    <w:p w14:paraId="4A7B5419" w14:textId="77777777" w:rsidR="00B56BD5" w:rsidRDefault="00B56BD5" w:rsidP="00AF3F1F">
      <w:pPr>
        <w:pStyle w:val="ListParagraph"/>
        <w:numPr>
          <w:ilvl w:val="0"/>
          <w:numId w:val="1"/>
        </w:numPr>
        <w:spacing w:after="120"/>
      </w:pPr>
      <w:r>
        <w:t>Director:</w:t>
      </w:r>
      <w:r w:rsidRPr="001206F0">
        <w:t xml:space="preserve"> </w:t>
      </w:r>
      <w:r>
        <w:t>Create a list and get the union of all directors listed in all similar movie director columns.  Rarely would there be more than one or two people listed as the director.</w:t>
      </w:r>
    </w:p>
    <w:p w14:paraId="78561593" w14:textId="77777777" w:rsidR="00B56BD5" w:rsidRDefault="00B56BD5" w:rsidP="00AF3F1F">
      <w:pPr>
        <w:pStyle w:val="ListParagraph"/>
        <w:numPr>
          <w:ilvl w:val="0"/>
          <w:numId w:val="1"/>
        </w:numPr>
        <w:spacing w:after="120"/>
      </w:pPr>
      <w:r>
        <w:t>Writer:</w:t>
      </w:r>
      <w:r w:rsidRPr="001206F0">
        <w:t xml:space="preserve"> </w:t>
      </w:r>
      <w:r>
        <w:t>Create a list and get the union of all screenwriters listed in all similar movie writer columns.</w:t>
      </w:r>
    </w:p>
    <w:p w14:paraId="1986A815" w14:textId="77777777" w:rsidR="00B56BD5" w:rsidRDefault="00B56BD5" w:rsidP="00AF3F1F">
      <w:pPr>
        <w:pStyle w:val="ListParagraph"/>
        <w:numPr>
          <w:ilvl w:val="0"/>
          <w:numId w:val="1"/>
        </w:numPr>
        <w:spacing w:after="120"/>
      </w:pPr>
      <w:r>
        <w:t>Producer:</w:t>
      </w:r>
      <w:r w:rsidRPr="001206F0">
        <w:t xml:space="preserve"> </w:t>
      </w:r>
      <w:r>
        <w:t>Create a list and get the union of all producers listed in all similar movie producer columns.</w:t>
      </w:r>
    </w:p>
    <w:p w14:paraId="5DEAF4E2" w14:textId="77777777" w:rsidR="00B56BD5" w:rsidRDefault="00B56BD5" w:rsidP="00AF3F1F">
      <w:pPr>
        <w:pStyle w:val="ListParagraph"/>
        <w:numPr>
          <w:ilvl w:val="0"/>
          <w:numId w:val="1"/>
        </w:numPr>
        <w:spacing w:after="120"/>
      </w:pPr>
      <w:r>
        <w:t>Movie Rating: For any multiple movie rating columns, take the average of each rating’s source.  There were multiple IMDB and Metacritic columns, but only one Rotten Tomatoes column.  So the IMDB ratings were averaged together, and the Metacritic ratings were averaged together.</w:t>
      </w:r>
    </w:p>
    <w:p w14:paraId="19C17857" w14:textId="77777777" w:rsidR="00B56BD5" w:rsidRDefault="00B56BD5" w:rsidP="008E380E">
      <w:pPr>
        <w:spacing w:after="120"/>
      </w:pPr>
      <w:r>
        <w:t>The functions used in the parseColumnsModule.py file and mergeDataModule.py file are contained in the movieFunctions.py</w:t>
      </w:r>
      <w:r>
        <w:rPr>
          <w:rStyle w:val="FootnoteReference"/>
        </w:rPr>
        <w:footnoteReference w:id="22"/>
      </w:r>
      <w:r>
        <w:t xml:space="preserve"> file.</w:t>
      </w:r>
    </w:p>
    <w:p w14:paraId="2E326D36" w14:textId="77777777" w:rsidR="00AF3F1F" w:rsidRPr="00AF3F1F" w:rsidRDefault="00AD3220" w:rsidP="008E380E">
      <w:pPr>
        <w:pStyle w:val="Heading2"/>
        <w:spacing w:after="120"/>
      </w:pPr>
      <w:bookmarkStart w:id="186" w:name="_Toc524111782"/>
      <w:r>
        <w:t>Part 3D: Cleaning Data, P</w:t>
      </w:r>
      <w:r w:rsidR="00B56BD5">
        <w:t>art 1</w:t>
      </w:r>
      <w:bookmarkEnd w:id="186"/>
    </w:p>
    <w:p w14:paraId="5F946EA8" w14:textId="77777777" w:rsidR="00B56BD5" w:rsidRDefault="00B56BD5" w:rsidP="008E380E">
      <w:pPr>
        <w:spacing w:after="120"/>
      </w:pPr>
      <w:r>
        <w:t>The joinDataModule.py, parseDataModule.py, and mergeDataModuly.py are all run automatically and in order in the cleanData.py</w:t>
      </w:r>
      <w:r>
        <w:rPr>
          <w:rStyle w:val="FootnoteReference"/>
        </w:rPr>
        <w:footnoteReference w:id="23"/>
      </w:r>
      <w:r>
        <w:t xml:space="preserve"> file.  The first output of the cleanData.py file is a fully merged data set stored in a Pandas </w:t>
      </w:r>
      <w:proofErr w:type="spellStart"/>
      <w:r>
        <w:t>dataframe</w:t>
      </w:r>
      <w:proofErr w:type="spellEnd"/>
      <w:ins w:id="187" w:author="Rebecca George" w:date="2018-09-07T18:52:00Z">
        <w:r w:rsidR="000C69DE">
          <w:t>, with the number of features reduced down to about 30</w:t>
        </w:r>
      </w:ins>
      <w:r>
        <w:t xml:space="preserve">.  Then, we make an initial attempt at removing duplicates.  First, any row completely identical in all columns are dropped and only the first instance is kept.  Then we also decided to drop any rows where the movie name was the same, controlling for the string’s case, and if the movie date was within the same calendar year.  Only the first </w:t>
      </w:r>
      <w:r w:rsidRPr="00083CAA">
        <w:t>instance is kept.</w:t>
      </w:r>
      <w:r>
        <w:t xml:space="preserve"> After doing this, we were left with roughly 20,000 movies that were released from 1995 to June 15, 2018.  We performed an initial count of how many missing data points there were for each feature.  This initial count showed that most columns were missing 10,000 or more data points, including our movie revenue column, which our project ultimately depended on.  This was a concern for us, so we decided to split up a few years of data among the team members in order to get a better sense of what the data looked like after the merging process and understand why so much data was still missing.</w:t>
      </w:r>
    </w:p>
    <w:p w14:paraId="5C660C27" w14:textId="77777777" w:rsidR="00B56BD5" w:rsidRDefault="00B56BD5" w:rsidP="008E380E">
      <w:pPr>
        <w:spacing w:after="120"/>
      </w:pPr>
      <w:r w:rsidRPr="00A82AA6">
        <w:t>What we discovered was the vast majority of movies that had revenue missing were in fact simply TV movies, straight-to-video movies, or foreign-language movies.</w:t>
      </w:r>
      <w:r>
        <w:t xml:space="preserve">  In addition, a lot of movies that were </w:t>
      </w:r>
      <w:r>
        <w:lastRenderedPageBreak/>
        <w:t xml:space="preserve">missing budgets or writers were documentaries, which by definition do not have writers and generally do not have budget estimates.  </w:t>
      </w:r>
    </w:p>
    <w:p w14:paraId="51ED2E4D" w14:textId="77777777" w:rsidR="00B56BD5" w:rsidRDefault="00B56BD5" w:rsidP="008E380E">
      <w:pPr>
        <w:spacing w:after="120"/>
      </w:pPr>
      <w:r w:rsidRPr="008E7480">
        <w:t xml:space="preserve">However, </w:t>
      </w:r>
      <w:ins w:id="188" w:author="Rebecca George" w:date="2018-09-07T19:00:00Z">
        <w:r w:rsidR="000C69DE">
          <w:t xml:space="preserve">in the </w:t>
        </w:r>
      </w:ins>
      <w:r w:rsidRPr="00A82AA6">
        <w:t xml:space="preserve">2017 and 2018 movies we pulled separately, there were issues beyond </w:t>
      </w:r>
      <w:r>
        <w:t>those</w:t>
      </w:r>
      <w:r w:rsidRPr="00A82AA6">
        <w:t xml:space="preserve"> initial finding</w:t>
      </w:r>
      <w:r>
        <w:t>s</w:t>
      </w:r>
      <w:r w:rsidRPr="00A82AA6">
        <w:t>.  Because those movies recent</w:t>
      </w:r>
      <w:r>
        <w:t>ly released</w:t>
      </w:r>
      <w:r w:rsidRPr="00A82AA6">
        <w:t>, even our data pull from the APIs did not provide a lo</w:t>
      </w:r>
      <w:r>
        <w:t xml:space="preserve">t of information about revenues, </w:t>
      </w:r>
      <w:r w:rsidRPr="00A82AA6">
        <w:t>budgets</w:t>
      </w:r>
      <w:r>
        <w:t>, and other features</w:t>
      </w:r>
      <w:r w:rsidRPr="00A82AA6">
        <w:t xml:space="preserve">.  As a result, several legitimate movies from 2017 and 2018 that opened in theaters did not have critical information.  Additionally, </w:t>
      </w:r>
      <w:r>
        <w:t>another</w:t>
      </w:r>
      <w:r w:rsidRPr="00A82AA6">
        <w:t xml:space="preserve"> hiccup we discovered was for some movies in our </w:t>
      </w:r>
      <w:r>
        <w:t xml:space="preserve">full </w:t>
      </w:r>
      <w:r w:rsidRPr="00A82AA6">
        <w:t>1995-2018 sample period, our data sources were not consistent in reporting domestic box office returns vs. global box office returns.</w:t>
      </w:r>
      <w:r>
        <w:t xml:space="preserve">  Lastly, some duplicate movies still remained due to different title spellings and due to different data sources providing different release years for the same movie, making it more difficult to write code to automatically drop these duplicates.</w:t>
      </w:r>
      <w:r w:rsidRPr="00A82AA6">
        <w:t xml:space="preserve">  Because of these inconsistencies, we decided to take the following steps:</w:t>
      </w:r>
    </w:p>
    <w:p w14:paraId="13161CA9" w14:textId="77777777" w:rsidR="00AF3F1F" w:rsidRPr="00A82AA6" w:rsidRDefault="00AF3F1F" w:rsidP="00B56BD5"/>
    <w:p w14:paraId="52564D52" w14:textId="77777777" w:rsidR="00B56BD5" w:rsidRPr="00A82AA6" w:rsidRDefault="00B56BD5" w:rsidP="00AF3F1F">
      <w:pPr>
        <w:pStyle w:val="ListParagraph"/>
        <w:numPr>
          <w:ilvl w:val="0"/>
          <w:numId w:val="5"/>
        </w:numPr>
        <w:spacing w:after="120"/>
      </w:pPr>
      <w:r w:rsidRPr="00A82AA6">
        <w:t>For the movies in our dataset released in 2017 and the first half of 2018, we would have team members manually go through and input movie revenue numbers of any legitimate movie and attempt to fill in other missing features for those legitimate movies.</w:t>
      </w:r>
      <w:r>
        <w:t xml:space="preserve">  Any movie that was not released in theaters or not primarily in English would be marked for deletion.</w:t>
      </w:r>
    </w:p>
    <w:p w14:paraId="53E11908" w14:textId="77777777" w:rsidR="00B56BD5" w:rsidRPr="00A82AA6" w:rsidRDefault="00B56BD5" w:rsidP="00AF3F1F">
      <w:pPr>
        <w:pStyle w:val="ListParagraph"/>
        <w:numPr>
          <w:ilvl w:val="0"/>
          <w:numId w:val="5"/>
        </w:numPr>
        <w:spacing w:after="120"/>
      </w:pPr>
      <w:r w:rsidRPr="00A82AA6">
        <w:t>For any movie in our dataset prior to 2017, we would automatically drop any movie whose revenue data was missing.  We did this because of the finding we made that most of the movies in earlier years without a revenue number were not released in theaters.</w:t>
      </w:r>
    </w:p>
    <w:p w14:paraId="7D8A245D" w14:textId="77777777" w:rsidR="00B56BD5" w:rsidRDefault="00B56BD5" w:rsidP="00AF3F1F">
      <w:pPr>
        <w:pStyle w:val="ListParagraph"/>
        <w:numPr>
          <w:ilvl w:val="0"/>
          <w:numId w:val="5"/>
        </w:numPr>
        <w:spacing w:after="120"/>
      </w:pPr>
      <w:r w:rsidRPr="00A82AA6">
        <w:t xml:space="preserve">Time permitting, team members would then go through as many years as possible between 1995 and 2016 to ensure </w:t>
      </w:r>
      <w:r>
        <w:t xml:space="preserve">that the remaining movies’ revenue numbers </w:t>
      </w:r>
      <w:r w:rsidRPr="00A82AA6">
        <w:t>were global revenues</w:t>
      </w:r>
      <w:r>
        <w:t>, and also attempt to fill in any missing features for those movies.  Any obvious foreign-language movie or duplicate movie would be marked for deletion.</w:t>
      </w:r>
    </w:p>
    <w:p w14:paraId="37A20988" w14:textId="77777777" w:rsidR="00B56BD5" w:rsidRDefault="00B56BD5" w:rsidP="008E380E">
      <w:pPr>
        <w:spacing w:after="120"/>
      </w:pPr>
      <w:r>
        <w:t xml:space="preserve">Ultimately our team managed to look over and check movies from 2008 – 2018.  In many data science projects, missing data may only be dealt with by data imputation or dropping rows, because additional data may not exist.  However, because our project dealt with movies, information to help fill in missing data can be found using multiple sources.  Additionally, many of our columns were text, lists, or categorical data types, and there may not be easy ways to perform imputation on them. In order to have as accurate and up-to-date data as possible, we made the decision to take on this manual task of reviewing and looking up missing data ourselves.  This kind of work would have been made easier if a crowd-sourcing service like Amazon Mechanical Turk were used.  </w:t>
      </w:r>
    </w:p>
    <w:p w14:paraId="5E548916" w14:textId="77777777" w:rsidR="00AF3F1F" w:rsidRDefault="00B56BD5" w:rsidP="008E380E">
      <w:pPr>
        <w:spacing w:after="120"/>
      </w:pPr>
      <w:r>
        <w:t xml:space="preserve">Whether it was the right or wrong decision to attempt this manual work ourselves, we admit this used up a significant amount of time during our data gathering and wrangling process.  This manual work did serve as a way to get more team members involved in the project, because the lack of coding and technical skills in our team made it impossible to share the work equally.  However, we learned firsthand at how difficult it is to make sure every team member followed the same directions on how to fill in missing data, some examples of which will be described in Section 3, Part 3E.  In hindsight, it may have been better to end our sample period in 2016 and deal with the other data inconsistencies we described earlier in some other way. </w:t>
      </w:r>
    </w:p>
    <w:p w14:paraId="6C1BF34C" w14:textId="77777777" w:rsidR="00AF3F1F" w:rsidRPr="00AF3F1F" w:rsidRDefault="008E380E" w:rsidP="008E380E">
      <w:pPr>
        <w:pStyle w:val="Heading2"/>
        <w:spacing w:after="120"/>
      </w:pPr>
      <w:bookmarkStart w:id="189" w:name="_Toc524111783"/>
      <w:r>
        <w:lastRenderedPageBreak/>
        <w:t>Part 3E: Cleaning Data, P</w:t>
      </w:r>
      <w:r w:rsidR="00B56BD5">
        <w:t>art 2</w:t>
      </w:r>
      <w:bookmarkEnd w:id="189"/>
    </w:p>
    <w:p w14:paraId="07519071" w14:textId="77777777" w:rsidR="00B56BD5" w:rsidRDefault="00B56BD5" w:rsidP="008E380E">
      <w:pPr>
        <w:spacing w:after="120"/>
      </w:pPr>
      <w:r>
        <w:t>The files that contain each team members’ work on filling in missing data is stored in the “filled-in-data” folder in our GitHub</w:t>
      </w:r>
      <w:r>
        <w:rPr>
          <w:rStyle w:val="FootnoteReference"/>
        </w:rPr>
        <w:footnoteReference w:id="24"/>
      </w:r>
      <w:r>
        <w:t xml:space="preserve">.  These files were loaded back into the same cleanData.py file introduced in Section 3, Part 3D.  These files were concatenated back into a Pandas </w:t>
      </w:r>
      <w:proofErr w:type="spellStart"/>
      <w:r>
        <w:t>dataframe</w:t>
      </w:r>
      <w:proofErr w:type="spellEnd"/>
      <w:r>
        <w:t>, with any movie marked for deletion removed.</w:t>
      </w:r>
    </w:p>
    <w:p w14:paraId="5F1EECD5" w14:textId="77777777" w:rsidR="00B56BD5" w:rsidRPr="00AF3F1F" w:rsidRDefault="00B56BD5" w:rsidP="008E380E">
      <w:pPr>
        <w:spacing w:after="120"/>
      </w:pPr>
      <w:r>
        <w:t xml:space="preserve">In order to make sure this rebuilt dataset was ready to be used in our data preprocessing code (Section 4), we had to make sure to fix any human errors made in the manually filled in data.  Errors largely occurred in columns where the data type was a list of strings.  An example of this data type is: “[‘Sandra Bullock’, ‘Cate Blanchett’, ‘Anne Hathaway’]”.  Columns like Actors, Director, Writers, Producers, Genres, Companies, and Keywords all contained this data type.  Unfortunately, human error when filling in this type of data was inevitable, as the order of punctuation became haphazard.  This had to be fixed before any further data processing could occur.  This can be seen towards the end of the cleanData.py file.  Once this and other human error issues were fixed, we stored the rebuilt </w:t>
      </w:r>
      <w:proofErr w:type="spellStart"/>
      <w:r>
        <w:t>dataframe</w:t>
      </w:r>
      <w:proofErr w:type="spellEnd"/>
      <w:r>
        <w:t xml:space="preserve"> that contained all our merged data into a table named “cleanedMovies_20180814” in an SQLite database named “</w:t>
      </w:r>
      <w:proofErr w:type="spellStart"/>
      <w:r>
        <w:t>movies.db</w:t>
      </w:r>
      <w:proofErr w:type="spellEnd"/>
      <w:r>
        <w:t>”.  The SQLite database was stored in the “database” folder in GitHub</w:t>
      </w:r>
      <w:r>
        <w:rPr>
          <w:rStyle w:val="FootnoteReference"/>
        </w:rPr>
        <w:footnoteReference w:id="25"/>
      </w:r>
      <w:r w:rsidR="00AF3F1F">
        <w:t>.</w:t>
      </w:r>
    </w:p>
    <w:p w14:paraId="4070808B" w14:textId="77777777" w:rsidR="00AF3F1F" w:rsidRPr="00AF3F1F" w:rsidRDefault="00B56BD5" w:rsidP="008E380E">
      <w:pPr>
        <w:pStyle w:val="Heading1"/>
        <w:spacing w:after="120"/>
      </w:pPr>
      <w:bookmarkStart w:id="190" w:name="_Toc524111784"/>
      <w:r>
        <w:t xml:space="preserve">Section 4: Data Preprocessing/Feature </w:t>
      </w:r>
      <w:r w:rsidR="00FE52EF">
        <w:t>G</w:t>
      </w:r>
      <w:r>
        <w:t>eneration</w:t>
      </w:r>
      <w:bookmarkEnd w:id="190"/>
    </w:p>
    <w:p w14:paraId="3700342E" w14:textId="77777777" w:rsidR="00AF3F1F" w:rsidRPr="00AF3F1F" w:rsidRDefault="00B56BD5" w:rsidP="008E380E">
      <w:pPr>
        <w:pStyle w:val="Heading2"/>
        <w:spacing w:after="120"/>
      </w:pPr>
      <w:bookmarkStart w:id="191" w:name="_Toc524111785"/>
      <w:r>
        <w:t xml:space="preserve">Part 4A: Generating </w:t>
      </w:r>
      <w:r w:rsidR="00FE52EF">
        <w:t>U</w:t>
      </w:r>
      <w:r>
        <w:t xml:space="preserve">sable </w:t>
      </w:r>
      <w:r w:rsidR="00FE52EF">
        <w:t>F</w:t>
      </w:r>
      <w:r>
        <w:t>eatures</w:t>
      </w:r>
      <w:bookmarkEnd w:id="191"/>
    </w:p>
    <w:p w14:paraId="1DDEA0D4" w14:textId="77777777" w:rsidR="00FE52EF" w:rsidRDefault="00B56BD5" w:rsidP="00791D34">
      <w:pPr>
        <w:spacing w:after="120"/>
      </w:pPr>
      <w:r>
        <w:t>The “cleanedMovies_20180814” table in the “</w:t>
      </w:r>
      <w:proofErr w:type="spellStart"/>
      <w:r>
        <w:t>movies.db</w:t>
      </w:r>
      <w:proofErr w:type="spellEnd"/>
      <w:r>
        <w:t>” SQLite database is pulled for further processing in order to make it more usable for machine learning models.  The code for this portion of the project is in the preprocessData.py</w:t>
      </w:r>
      <w:r>
        <w:rPr>
          <w:rStyle w:val="FootnoteReference"/>
        </w:rPr>
        <w:footnoteReference w:id="26"/>
      </w:r>
      <w:r>
        <w:t xml:space="preserve"> file.  For most features in our datase</w:t>
      </w:r>
      <w:r w:rsidR="00791D34">
        <w:t xml:space="preserve">t, some level of processing was </w:t>
      </w:r>
      <w:r>
        <w:t>required:</w:t>
      </w:r>
    </w:p>
    <w:p w14:paraId="00CCAFE0" w14:textId="77777777" w:rsidR="00B56BD5" w:rsidRDefault="00B56BD5" w:rsidP="00AF3F1F">
      <w:pPr>
        <w:pStyle w:val="ListParagraph"/>
        <w:numPr>
          <w:ilvl w:val="0"/>
          <w:numId w:val="2"/>
        </w:numPr>
        <w:spacing w:after="120"/>
      </w:pPr>
      <w:r>
        <w:t>Genre: The merged genre column contains a list of genres associated with the movie.  Meaning, each movie in our dataset may have multiple genres, i.e., “[‘Drama’, ‘Romance’]”.  We decided to make multiple binary genre-specific columns: “</w:t>
      </w:r>
      <w:proofErr w:type="spellStart"/>
      <w:r>
        <w:t>Genre_Drama</w:t>
      </w:r>
      <w:proofErr w:type="spellEnd"/>
      <w:r>
        <w:t>”, “</w:t>
      </w:r>
      <w:proofErr w:type="spellStart"/>
      <w:r>
        <w:t>Genre_Comedy</w:t>
      </w:r>
      <w:proofErr w:type="spellEnd"/>
      <w:r>
        <w:t>”, “</w:t>
      </w:r>
      <w:proofErr w:type="spellStart"/>
      <w:r>
        <w:t>Genre_Action_Adventure</w:t>
      </w:r>
      <w:proofErr w:type="spellEnd"/>
      <w:r>
        <w:t>”, “</w:t>
      </w:r>
      <w:proofErr w:type="spellStart"/>
      <w:r>
        <w:t>Genre_Thriller_Horror</w:t>
      </w:r>
      <w:proofErr w:type="spellEnd"/>
      <w:r>
        <w:t>”, “</w:t>
      </w:r>
      <w:proofErr w:type="spellStart"/>
      <w:r>
        <w:t>Genre_Romance</w:t>
      </w:r>
      <w:proofErr w:type="spellEnd"/>
      <w:r>
        <w:t>”, “</w:t>
      </w:r>
      <w:proofErr w:type="spellStart"/>
      <w:r>
        <w:t>Genre_Crime_Mystery</w:t>
      </w:r>
      <w:proofErr w:type="spellEnd"/>
      <w:r>
        <w:t>”, “</w:t>
      </w:r>
      <w:proofErr w:type="spellStart"/>
      <w:r>
        <w:t>Genre_Animation</w:t>
      </w:r>
      <w:proofErr w:type="spellEnd"/>
      <w:r>
        <w:t>”, “</w:t>
      </w:r>
      <w:proofErr w:type="spellStart"/>
      <w:r>
        <w:t>Genre_Scifi</w:t>
      </w:r>
      <w:proofErr w:type="spellEnd"/>
      <w:r>
        <w:t>”, “</w:t>
      </w:r>
      <w:proofErr w:type="spellStart"/>
      <w:r>
        <w:t>Genre_Documentary</w:t>
      </w:r>
      <w:proofErr w:type="spellEnd"/>
      <w:r>
        <w:t>”, “</w:t>
      </w:r>
      <w:proofErr w:type="spellStart"/>
      <w:r>
        <w:t>Genre_Other</w:t>
      </w:r>
      <w:proofErr w:type="spellEnd"/>
      <w:r>
        <w:t xml:space="preserve">”.  There were many genres in our data set, but we picked the larger categories, combined some together, accounted for spelling issues (i.e., </w:t>
      </w:r>
      <w:proofErr w:type="spellStart"/>
      <w:r>
        <w:t>Scifi</w:t>
      </w:r>
      <w:proofErr w:type="spellEnd"/>
      <w:r>
        <w:t xml:space="preserve"> vs. Science Fiction), and put any remaining genres in Other. Any genre associated with the movie will have that corresponding binary genre column set to 1.  Multiple binary genre columns can be set to 1.</w:t>
      </w:r>
    </w:p>
    <w:p w14:paraId="4783C318" w14:textId="77777777" w:rsidR="00B56BD5" w:rsidRDefault="00B56BD5" w:rsidP="00AF3F1F">
      <w:pPr>
        <w:pStyle w:val="ListParagraph"/>
        <w:spacing w:after="120"/>
      </w:pPr>
    </w:p>
    <w:p w14:paraId="24E05BB2" w14:textId="77777777" w:rsidR="00B56BD5" w:rsidRDefault="00B56BD5" w:rsidP="00AF3F1F">
      <w:pPr>
        <w:pStyle w:val="ListParagraph"/>
        <w:numPr>
          <w:ilvl w:val="0"/>
          <w:numId w:val="2"/>
        </w:numPr>
        <w:spacing w:after="120"/>
      </w:pPr>
      <w:r>
        <w:t>Rated: The movie rated column indicates how a movie is rated according to the Motion Picture Association of America (MPAA) film rating system.  The possible ratings are “G”, “PG”, “PG-13”, “R”, and “NC-17”.  We decided to make four binary rated columns: “</w:t>
      </w:r>
      <w:proofErr w:type="spellStart"/>
      <w:r>
        <w:t>Rated_G_PG</w:t>
      </w:r>
      <w:proofErr w:type="spellEnd"/>
      <w:r>
        <w:t>”, “Rated_PG-13”, “</w:t>
      </w:r>
      <w:proofErr w:type="spellStart"/>
      <w:r>
        <w:t>Rated_R</w:t>
      </w:r>
      <w:proofErr w:type="spellEnd"/>
      <w:r>
        <w:t>”, and “</w:t>
      </w:r>
      <w:proofErr w:type="spellStart"/>
      <w:r>
        <w:t>Rated_Other</w:t>
      </w:r>
      <w:proofErr w:type="spellEnd"/>
      <w:r>
        <w:t>”.  The “</w:t>
      </w:r>
      <w:proofErr w:type="spellStart"/>
      <w:r>
        <w:t>Rated_Other</w:t>
      </w:r>
      <w:proofErr w:type="spellEnd"/>
      <w:r>
        <w:t>” column was necessary because some movies may been unrated, have spelling errors, or have some other type of rating not captured by the official movie ratings system.</w:t>
      </w:r>
    </w:p>
    <w:p w14:paraId="4E2A70CA" w14:textId="77777777" w:rsidR="00B56BD5" w:rsidRDefault="00B56BD5" w:rsidP="00AF3F1F">
      <w:pPr>
        <w:pStyle w:val="ListParagraph"/>
        <w:numPr>
          <w:ilvl w:val="1"/>
          <w:numId w:val="2"/>
        </w:numPr>
        <w:spacing w:after="120"/>
      </w:pPr>
      <w:r w:rsidRPr="00013C84">
        <w:lastRenderedPageBreak/>
        <w:t xml:space="preserve">We </w:t>
      </w:r>
      <w:r>
        <w:t xml:space="preserve">also </w:t>
      </w:r>
      <w:r w:rsidRPr="00013C84">
        <w:t>create</w:t>
      </w:r>
      <w:r>
        <w:t>d</w:t>
      </w:r>
      <w:r w:rsidRPr="00013C84">
        <w:t xml:space="preserve"> a “</w:t>
      </w:r>
      <w:proofErr w:type="spellStart"/>
      <w:r w:rsidRPr="00013C84">
        <w:t>Rated_category</w:t>
      </w:r>
      <w:proofErr w:type="spellEnd"/>
      <w:r w:rsidRPr="00013C84">
        <w:t xml:space="preserve">” column, which would contain “G”, “PG”, “PG-13”, “R”, and “Other” as categories in order to help with data exploration and </w:t>
      </w:r>
      <w:r>
        <w:t>visualizations</w:t>
      </w:r>
      <w:r w:rsidRPr="00013C84">
        <w:t>.</w:t>
      </w:r>
    </w:p>
    <w:p w14:paraId="4D35C6E8" w14:textId="77777777" w:rsidR="00B56BD5" w:rsidRPr="00013C84" w:rsidRDefault="00B56BD5" w:rsidP="00AF3F1F">
      <w:pPr>
        <w:pStyle w:val="ListParagraph"/>
        <w:spacing w:after="120"/>
        <w:ind w:left="1440"/>
      </w:pPr>
    </w:p>
    <w:p w14:paraId="231C7DBC" w14:textId="77777777" w:rsidR="00B56BD5" w:rsidRDefault="00B56BD5" w:rsidP="00AF3F1F">
      <w:pPr>
        <w:pStyle w:val="ListParagraph"/>
        <w:numPr>
          <w:ilvl w:val="0"/>
          <w:numId w:val="2"/>
        </w:numPr>
        <w:spacing w:after="120"/>
      </w:pPr>
      <w:r>
        <w:t>Actors: Some data sources included the entire cast of the movie in their actor column, so some of our movies had a merged actor column that had over 100 actors listed.  We decided to limit the number of actors in our actor column to just the top five actors of the movie.  Because we kept the actors’ order of importance intact during the merging phase, this should still keep the most prominent actors.</w:t>
      </w:r>
    </w:p>
    <w:p w14:paraId="17106BC4" w14:textId="77777777" w:rsidR="00B56BD5" w:rsidRDefault="00B56BD5" w:rsidP="00AF3F1F">
      <w:pPr>
        <w:pStyle w:val="ListParagraph"/>
        <w:spacing w:after="120"/>
      </w:pPr>
    </w:p>
    <w:p w14:paraId="6C030934" w14:textId="77777777" w:rsidR="00B56BD5" w:rsidRPr="00EA2DA6" w:rsidRDefault="00B56BD5" w:rsidP="00AF3F1F">
      <w:pPr>
        <w:pStyle w:val="ListParagraph"/>
        <w:numPr>
          <w:ilvl w:val="0"/>
          <w:numId w:val="2"/>
        </w:numPr>
        <w:spacing w:after="120"/>
      </w:pPr>
      <w:r w:rsidRPr="00EA2DA6">
        <w:t xml:space="preserve">Awards: The awards feature in our dataset came from IMDB in the form of one or two sentences.  For example, some of the awards data looked like this: “Won 6 Oscars. Another 117 wins &amp; 126 nominations.” or “3 wins &amp; 4 nominations.”  After looking at multiple variations of this data, IMDB seems to be following a pattern that could be codified and converted into numerical columns.  Anytime a movie won or was nominated for a </w:t>
      </w:r>
      <w:r w:rsidRPr="00B52BF1">
        <w:rPr>
          <w:i/>
        </w:rPr>
        <w:t>major</w:t>
      </w:r>
      <w:r w:rsidRPr="00EA2DA6">
        <w:t xml:space="preserve"> award, like an Oscar, Golden Globe, BAFTA, etc., IMDB seems to indicate it in the first of two sentences.  If the movie has won or been nominated for </w:t>
      </w:r>
      <w:r w:rsidRPr="00B52BF1">
        <w:rPr>
          <w:i/>
        </w:rPr>
        <w:t>minor</w:t>
      </w:r>
      <w:r w:rsidRPr="00EA2DA6">
        <w:t xml:space="preserve"> awards, IMDB seems to indicate that in the second of two sentences.  If a movie only has </w:t>
      </w:r>
      <w:r w:rsidRPr="00B52BF1">
        <w:rPr>
          <w:i/>
        </w:rPr>
        <w:t>minor</w:t>
      </w:r>
      <w:r w:rsidRPr="00EA2DA6">
        <w:t xml:space="preserve"> award wins or nominations, there would only be one sentence.  As a result, we wrote code to separate the major and minor awards based on how many sentences there were, and separate between a win and nomination using punctuation</w:t>
      </w:r>
      <w:r>
        <w:t xml:space="preserve"> and the words used in the sentence</w:t>
      </w:r>
      <w:r w:rsidRPr="00EA2DA6">
        <w:t>.  We then extracted the numbers associated with a win or with a nomination based on what word was used.  From this, four new features were created: “</w:t>
      </w:r>
      <w:proofErr w:type="spellStart"/>
      <w:r w:rsidRPr="00EA2DA6">
        <w:t>Major_Win</w:t>
      </w:r>
      <w:proofErr w:type="spellEnd"/>
      <w:r w:rsidRPr="00EA2DA6">
        <w:t>”, “</w:t>
      </w:r>
      <w:proofErr w:type="spellStart"/>
      <w:r w:rsidRPr="00EA2DA6">
        <w:t>Major_Nomination</w:t>
      </w:r>
      <w:proofErr w:type="spellEnd"/>
      <w:r w:rsidRPr="00EA2DA6">
        <w:t>”, “</w:t>
      </w:r>
      <w:proofErr w:type="spellStart"/>
      <w:r w:rsidRPr="00EA2DA6">
        <w:t>Minor_Win</w:t>
      </w:r>
      <w:proofErr w:type="spellEnd"/>
      <w:r w:rsidRPr="00EA2DA6">
        <w:t>”, and “</w:t>
      </w:r>
      <w:proofErr w:type="spellStart"/>
      <w:r w:rsidRPr="00EA2DA6">
        <w:t>Minor_Nomination</w:t>
      </w:r>
      <w:proofErr w:type="spellEnd"/>
      <w:r w:rsidRPr="00EA2DA6">
        <w:t>”.</w:t>
      </w:r>
    </w:p>
    <w:p w14:paraId="4B850946" w14:textId="77777777" w:rsidR="00B56BD5" w:rsidRPr="00013C84" w:rsidRDefault="00B56BD5" w:rsidP="00AF3F1F">
      <w:pPr>
        <w:pStyle w:val="ListParagraph"/>
        <w:spacing w:after="120"/>
        <w:rPr>
          <w:color w:val="FF0000"/>
        </w:rPr>
      </w:pPr>
    </w:p>
    <w:p w14:paraId="49C1A629" w14:textId="77777777" w:rsidR="00B56BD5" w:rsidRDefault="00B56BD5" w:rsidP="00AF3F1F">
      <w:pPr>
        <w:pStyle w:val="ListParagraph"/>
        <w:numPr>
          <w:ilvl w:val="0"/>
          <w:numId w:val="2"/>
        </w:numPr>
        <w:spacing w:after="120"/>
      </w:pPr>
      <w:r>
        <w:t>Collection: A new feature was created called “</w:t>
      </w:r>
      <w:proofErr w:type="spellStart"/>
      <w:r>
        <w:t>isCollection</w:t>
      </w:r>
      <w:proofErr w:type="spellEnd"/>
      <w:r>
        <w:t>”, which would be a 0 if the “</w:t>
      </w:r>
      <w:proofErr w:type="spellStart"/>
      <w:r>
        <w:t>Movie_Collection</w:t>
      </w:r>
      <w:proofErr w:type="spellEnd"/>
      <w:r>
        <w:t>” column was blank, and a 1 otherwise.  This binary variable would help identify if the movie is part of a collection, like a sequel.</w:t>
      </w:r>
    </w:p>
    <w:p w14:paraId="251043AB" w14:textId="77777777" w:rsidR="00B56BD5" w:rsidRDefault="00B56BD5" w:rsidP="00AF3F1F">
      <w:pPr>
        <w:pStyle w:val="ListParagraph"/>
        <w:spacing w:after="120"/>
      </w:pPr>
    </w:p>
    <w:p w14:paraId="7C00C99D" w14:textId="77777777" w:rsidR="00B56BD5" w:rsidRDefault="00B56BD5" w:rsidP="00AF3F1F">
      <w:pPr>
        <w:pStyle w:val="ListParagraph"/>
        <w:numPr>
          <w:ilvl w:val="0"/>
          <w:numId w:val="2"/>
        </w:numPr>
        <w:spacing w:after="120"/>
      </w:pPr>
      <w:r>
        <w:t xml:space="preserve">Release Date: In order to see whether the time of year a movie was released had an impact on the movie’s revenues, we created five seasonal dummy variables: “Spring”, “Summer”, “Fall”, “Winter”, and “Holiday”.  These seasons were created using </w:t>
      </w:r>
      <w:proofErr w:type="spellStart"/>
      <w:r>
        <w:t>BoxOfficeMojo’s</w:t>
      </w:r>
      <w:proofErr w:type="spellEnd"/>
      <w:r>
        <w:t xml:space="preserve"> definitions of seasons</w:t>
      </w:r>
      <w:r>
        <w:rPr>
          <w:rStyle w:val="FootnoteReference"/>
        </w:rPr>
        <w:footnoteReference w:id="27"/>
      </w:r>
      <w:r>
        <w:t>.  For example, they define “Holiday” as being roughly the first week in November through the New Year’s weekend, and “Winter” as roughly after the New Year through the first week in March.  Initially, we wanted to create a single binary variable that was a 1 or 0 if the movie opened on any major U.S. federal holiday.  This task was left to a team member who did not complete the task.  However, because of the discrepancies in some movies’ release dates across data sets (explained in Section 3, Part 3C), it probably worked out better to just use a more general time of year when a movie was released as opposed to a specific weekend.</w:t>
      </w:r>
    </w:p>
    <w:p w14:paraId="45438BB7" w14:textId="77777777" w:rsidR="00B56BD5" w:rsidRDefault="00B56BD5" w:rsidP="00AF3F1F">
      <w:pPr>
        <w:pStyle w:val="ListParagraph"/>
        <w:numPr>
          <w:ilvl w:val="1"/>
          <w:numId w:val="2"/>
        </w:numPr>
        <w:spacing w:after="120"/>
      </w:pPr>
      <w:r w:rsidRPr="00013C84">
        <w:t xml:space="preserve">We </w:t>
      </w:r>
      <w:r>
        <w:t xml:space="preserve">also </w:t>
      </w:r>
      <w:r w:rsidRPr="00013C84">
        <w:t>create</w:t>
      </w:r>
      <w:r>
        <w:t>d</w:t>
      </w:r>
      <w:r w:rsidRPr="00013C84">
        <w:t xml:space="preserve"> a “</w:t>
      </w:r>
      <w:r>
        <w:t>Season</w:t>
      </w:r>
      <w:r w:rsidRPr="00013C84">
        <w:t>” column, which would contain “</w:t>
      </w:r>
      <w:r>
        <w:t>Winter</w:t>
      </w:r>
      <w:r w:rsidRPr="00013C84">
        <w:t>”, “</w:t>
      </w:r>
      <w:r>
        <w:t>Spring</w:t>
      </w:r>
      <w:r w:rsidRPr="00013C84">
        <w:t>”, “</w:t>
      </w:r>
      <w:r>
        <w:t>Summer</w:t>
      </w:r>
      <w:r w:rsidRPr="00013C84">
        <w:t>”, “</w:t>
      </w:r>
      <w:r>
        <w:t>Fall</w:t>
      </w:r>
      <w:r w:rsidRPr="00013C84">
        <w:t>”, and “</w:t>
      </w:r>
      <w:r>
        <w:t>Holiday</w:t>
      </w:r>
      <w:r w:rsidRPr="00013C84">
        <w:t>” as categories in order to help with data exploration and plotting.</w:t>
      </w:r>
    </w:p>
    <w:p w14:paraId="4B53B2BD" w14:textId="77777777" w:rsidR="00B56BD5" w:rsidRDefault="00B56BD5" w:rsidP="00AF3F1F">
      <w:pPr>
        <w:pStyle w:val="ListParagraph"/>
        <w:spacing w:after="120"/>
        <w:ind w:left="1440"/>
      </w:pPr>
    </w:p>
    <w:p w14:paraId="64FCCC88" w14:textId="77777777" w:rsidR="00B56BD5" w:rsidRDefault="00B56BD5" w:rsidP="00AF3F1F">
      <w:pPr>
        <w:pStyle w:val="ListParagraph"/>
        <w:numPr>
          <w:ilvl w:val="0"/>
          <w:numId w:val="2"/>
        </w:numPr>
        <w:spacing w:after="120"/>
      </w:pPr>
      <w:r>
        <w:t xml:space="preserve">Profit:  Several profit-related variables were created for potential use in our models. </w:t>
      </w:r>
    </w:p>
    <w:p w14:paraId="513F6F5F" w14:textId="77777777" w:rsidR="00B56BD5" w:rsidRDefault="00B56BD5" w:rsidP="00AF3F1F">
      <w:pPr>
        <w:pStyle w:val="ListParagraph"/>
        <w:numPr>
          <w:ilvl w:val="1"/>
          <w:numId w:val="2"/>
        </w:numPr>
        <w:spacing w:after="120"/>
      </w:pPr>
      <w:r>
        <w:t>A column called “Profit” was created as the simple difference between the Revenue and Budget columns.  If Budget was null, Profit would be null.</w:t>
      </w:r>
    </w:p>
    <w:p w14:paraId="09A073EB" w14:textId="77777777" w:rsidR="00B56BD5" w:rsidRDefault="00B56BD5" w:rsidP="00AF3F1F">
      <w:pPr>
        <w:pStyle w:val="ListParagraph"/>
        <w:numPr>
          <w:ilvl w:val="1"/>
          <w:numId w:val="2"/>
        </w:numPr>
        <w:spacing w:after="120"/>
      </w:pPr>
      <w:r>
        <w:t>A column called “</w:t>
      </w:r>
      <w:proofErr w:type="spellStart"/>
      <w:r>
        <w:t>Profit_Bucket</w:t>
      </w:r>
      <w:proofErr w:type="spellEnd"/>
      <w:r>
        <w:t xml:space="preserve">” was created to indicate how much more revenue was earned compared with the movie’s production budget.  Specifically, if a movie did not even earn as much as its production budget, it would fall under “Profit_&lt;1x”, to indicate it did not earn a </w:t>
      </w:r>
      <w:r>
        <w:lastRenderedPageBreak/>
        <w:t>whole multiple of its budget.  Under similar rules, the other categories would be “</w:t>
      </w:r>
      <w:r w:rsidRPr="007118E2">
        <w:t>Profit_[1-2x)</w:t>
      </w:r>
      <w:r>
        <w:t>”, “</w:t>
      </w:r>
      <w:r w:rsidRPr="007118E2">
        <w:t>Profit_[2-3x)</w:t>
      </w:r>
      <w:r>
        <w:t>”, “</w:t>
      </w:r>
      <w:r w:rsidRPr="007118E2">
        <w:t>Profit_[3-4x)</w:t>
      </w:r>
      <w:r>
        <w:t>”, “</w:t>
      </w:r>
      <w:r w:rsidRPr="007118E2">
        <w:t>Profit_[4-5x)</w:t>
      </w:r>
      <w:r>
        <w:t>”, and “</w:t>
      </w:r>
      <w:r w:rsidRPr="007118E2">
        <w:t>Profit_&gt;=5x</w:t>
      </w:r>
      <w:r>
        <w:t>”.</w:t>
      </w:r>
    </w:p>
    <w:p w14:paraId="6B8BC121" w14:textId="77777777" w:rsidR="00B56BD5" w:rsidRDefault="00B56BD5" w:rsidP="00AF3F1F">
      <w:pPr>
        <w:pStyle w:val="ListParagraph"/>
        <w:numPr>
          <w:ilvl w:val="1"/>
          <w:numId w:val="2"/>
        </w:numPr>
        <w:spacing w:after="120"/>
      </w:pPr>
      <w:r>
        <w:t>Lastly, in case it was necessary, each of the previously defined profit buckets were also created as individual binary columns.</w:t>
      </w:r>
    </w:p>
    <w:p w14:paraId="6B7D091E" w14:textId="77777777" w:rsidR="00B56BD5" w:rsidRDefault="00B56BD5" w:rsidP="00AF3F1F">
      <w:pPr>
        <w:pStyle w:val="ListParagraph"/>
        <w:spacing w:after="120"/>
        <w:ind w:left="1440"/>
      </w:pPr>
    </w:p>
    <w:p w14:paraId="36D3C719" w14:textId="77777777" w:rsidR="00B56BD5" w:rsidRDefault="00B56BD5" w:rsidP="00AF3F1F">
      <w:pPr>
        <w:pStyle w:val="ListParagraph"/>
        <w:numPr>
          <w:ilvl w:val="0"/>
          <w:numId w:val="2"/>
        </w:numPr>
        <w:spacing w:after="120"/>
      </w:pPr>
      <w:r>
        <w:t xml:space="preserve">Deflated Revenue, Budget, Profit:  In order to </w:t>
      </w:r>
      <w:r w:rsidR="007148CE">
        <w:t>adjust for</w:t>
      </w:r>
      <w:r>
        <w:t xml:space="preserve"> general price inflation, we decided to deflate revenue and budget using the monthly headline U.S. Consumer Price Index (CPI)</w:t>
      </w:r>
      <w:r>
        <w:rPr>
          <w:rStyle w:val="FootnoteReference"/>
        </w:rPr>
        <w:footnoteReference w:id="28"/>
      </w:r>
      <w:r>
        <w:t xml:space="preserve">.  We pulled data using a python package that could pull data from the Federal Reserve Economic Data (FRED) website published by the Federal Reserve Bank of St. Louis.  We decided to adjust our revenue and budget numbers by making the base month June 2018.  Setting the base month to a recent month can help to give a better handle on what the dollar amounts represent.  So for any particular month a movie was released in, the revenue and budget associated with that movie would be converted to June 2018 dollars.  </w:t>
      </w:r>
    </w:p>
    <w:p w14:paraId="7589E604" w14:textId="77777777" w:rsidR="00B56BD5" w:rsidRDefault="00B56BD5" w:rsidP="00AF3F1F">
      <w:pPr>
        <w:pStyle w:val="ListParagraph"/>
        <w:spacing w:after="120"/>
      </w:pPr>
    </w:p>
    <w:p w14:paraId="464A22C9" w14:textId="77777777" w:rsidR="00B56BD5" w:rsidRDefault="00B56BD5" w:rsidP="00AF3F1F">
      <w:pPr>
        <w:pStyle w:val="ListParagraph"/>
        <w:spacing w:after="120"/>
      </w:pPr>
      <w:r>
        <w:t>There are definitely arguments to be made about whether to use annual vs. monthly inflation data, or potentially use something different from the headline U.S. CPI.  Another option, particularly for movie revenues, is to use historical data on the price of a movie ticket.  However, for ease, we decided to just use U.S. CPI for both revenue and budget.  Lastly, after revenue and budget were deflated, they were stored in new “</w:t>
      </w:r>
      <w:proofErr w:type="spellStart"/>
      <w:r>
        <w:t>Revenue_Real</w:t>
      </w:r>
      <w:proofErr w:type="spellEnd"/>
      <w:r>
        <w:t>” and “</w:t>
      </w:r>
      <w:proofErr w:type="spellStart"/>
      <w:r>
        <w:t>Budget_Real</w:t>
      </w:r>
      <w:proofErr w:type="spellEnd"/>
      <w:r>
        <w:t>” columns.  These two columns were differenced to get a deflated profit.  This was stored in “</w:t>
      </w:r>
      <w:proofErr w:type="spellStart"/>
      <w:r>
        <w:t>Profit_Real</w:t>
      </w:r>
      <w:proofErr w:type="spellEnd"/>
      <w:r>
        <w:t>”.</w:t>
      </w:r>
    </w:p>
    <w:p w14:paraId="25255243" w14:textId="77777777" w:rsidR="00B56BD5" w:rsidRDefault="00B56BD5" w:rsidP="00AF3F1F">
      <w:pPr>
        <w:pStyle w:val="ListParagraph"/>
        <w:spacing w:after="120"/>
      </w:pPr>
    </w:p>
    <w:p w14:paraId="23D194A1" w14:textId="77777777" w:rsidR="00B56BD5" w:rsidRDefault="00B56BD5" w:rsidP="00AF3F1F">
      <w:pPr>
        <w:pStyle w:val="ListParagraph"/>
        <w:numPr>
          <w:ilvl w:val="0"/>
          <w:numId w:val="2"/>
        </w:numPr>
        <w:spacing w:after="120"/>
      </w:pPr>
      <w:r>
        <w:t>Production Company:  In order to see if the production company that made the movie has any impact on the movie’s revenue, we created several binary columns for each of the major movie companies.  Note that movies can have multiple production companies, i.e., “[‘Warner Bros.’, ‘Village Roadshow Pictures’].  So each movie can have a 1 in multiple binary production company columns.  The new binary columns are “</w:t>
      </w:r>
      <w:proofErr w:type="spellStart"/>
      <w:r>
        <w:t>Comp_Disney</w:t>
      </w:r>
      <w:proofErr w:type="spellEnd"/>
      <w:r>
        <w:t>”, “</w:t>
      </w:r>
      <w:proofErr w:type="spellStart"/>
      <w:r>
        <w:t>Comp_DreamWorks</w:t>
      </w:r>
      <w:proofErr w:type="spellEnd"/>
      <w:r>
        <w:t>”, “</w:t>
      </w:r>
      <w:proofErr w:type="spellStart"/>
      <w:r>
        <w:t>Comp_Fox</w:t>
      </w:r>
      <w:proofErr w:type="spellEnd"/>
      <w:r>
        <w:t>”, “</w:t>
      </w:r>
      <w:proofErr w:type="spellStart"/>
      <w:r>
        <w:t>Comp_Lionsgate</w:t>
      </w:r>
      <w:proofErr w:type="spellEnd"/>
      <w:r>
        <w:t>”, “</w:t>
      </w:r>
      <w:proofErr w:type="spellStart"/>
      <w:r>
        <w:t>Comp_MGM</w:t>
      </w:r>
      <w:proofErr w:type="spellEnd"/>
      <w:r>
        <w:t>”, “</w:t>
      </w:r>
      <w:proofErr w:type="spellStart"/>
      <w:r>
        <w:t>Comp_Miramax</w:t>
      </w:r>
      <w:proofErr w:type="spellEnd"/>
      <w:r>
        <w:t>”, “</w:t>
      </w:r>
      <w:proofErr w:type="spellStart"/>
      <w:r>
        <w:t>Comp_Paramount</w:t>
      </w:r>
      <w:proofErr w:type="spellEnd"/>
      <w:r>
        <w:t>”, “</w:t>
      </w:r>
      <w:proofErr w:type="spellStart"/>
      <w:r>
        <w:t>Comp_Sony</w:t>
      </w:r>
      <w:proofErr w:type="spellEnd"/>
      <w:r>
        <w:t>”, “</w:t>
      </w:r>
      <w:proofErr w:type="spellStart"/>
      <w:r>
        <w:t>Comp_Universal</w:t>
      </w:r>
      <w:proofErr w:type="spellEnd"/>
      <w:r>
        <w:t>”, “</w:t>
      </w:r>
      <w:proofErr w:type="spellStart"/>
      <w:r>
        <w:t>Comp_WarnerBros</w:t>
      </w:r>
      <w:proofErr w:type="spellEnd"/>
      <w:r>
        <w:t>”, and “</w:t>
      </w:r>
      <w:proofErr w:type="spellStart"/>
      <w:r>
        <w:t>Comp_Other</w:t>
      </w:r>
      <w:proofErr w:type="spellEnd"/>
      <w:r>
        <w:t xml:space="preserve">”.  </w:t>
      </w:r>
    </w:p>
    <w:p w14:paraId="3A3FB87C" w14:textId="77777777" w:rsidR="00B56BD5" w:rsidRDefault="00B56BD5" w:rsidP="00AF3F1F">
      <w:pPr>
        <w:pStyle w:val="ListParagraph"/>
        <w:spacing w:after="120"/>
      </w:pPr>
      <w:r>
        <w:t>Because our data sources used a variety of spellings for production companies, we had to do extra work creating a lookup table of most of the production companies in our data set.  For example, sometimes we would see “20</w:t>
      </w:r>
      <w:r w:rsidRPr="000077FD">
        <w:rPr>
          <w:vertAlign w:val="superscript"/>
        </w:rPr>
        <w:t>th</w:t>
      </w:r>
      <w:r>
        <w:t xml:space="preserve"> Century Fox” vs. “Fox” or “Warner Brothers Pictures” vs. “Warner Bros”.  Beyond inconsistent spelling issues, there are a variety of subsidiaries of these major companies that make movies; however, we believe those movies should still be marked as being made by the major company.  For example, Marvel Studios is the production company for several Marvel Comics-based movies, but it is a Disney company. </w:t>
      </w:r>
    </w:p>
    <w:p w14:paraId="39953847" w14:textId="77777777" w:rsidR="00B56BD5" w:rsidRDefault="00B56BD5" w:rsidP="00AF3F1F">
      <w:pPr>
        <w:pStyle w:val="ListParagraph"/>
        <w:spacing w:after="120"/>
      </w:pPr>
    </w:p>
    <w:p w14:paraId="2C9CBD5B" w14:textId="77777777" w:rsidR="00B56BD5" w:rsidRDefault="00B56BD5" w:rsidP="00AF3F1F">
      <w:pPr>
        <w:pStyle w:val="ListParagraph"/>
        <w:spacing w:after="120"/>
      </w:pPr>
      <w:r>
        <w:t>As a result, we did research to try to make sure subsidiaries were associated with their major-studio counterpart.  If we had not done this, it’s possible that there would be too few movies associated with each production company, rendering the production company features useless.  The lookup table we created is stored in our data folder in GitHub as “production_companies.csv”</w:t>
      </w:r>
      <w:r>
        <w:rPr>
          <w:rStyle w:val="FootnoteReference"/>
        </w:rPr>
        <w:footnoteReference w:id="29"/>
      </w:r>
      <w:r>
        <w:t xml:space="preserve">.  This table was used to fill in the new binary production company columns. More work could have been done here to make sure all subsidiaries were captured, especially with the help of someone with more expertise in the field. </w:t>
      </w:r>
    </w:p>
    <w:p w14:paraId="1419236E" w14:textId="77777777" w:rsidR="00B56BD5" w:rsidRDefault="00B56BD5" w:rsidP="00AF3F1F">
      <w:pPr>
        <w:pStyle w:val="ListParagraph"/>
        <w:spacing w:after="120"/>
      </w:pPr>
    </w:p>
    <w:p w14:paraId="2370DE7F" w14:textId="77777777" w:rsidR="00B56BD5" w:rsidRDefault="00B56BD5" w:rsidP="00AF3F1F">
      <w:pPr>
        <w:pStyle w:val="ListParagraph"/>
        <w:numPr>
          <w:ilvl w:val="0"/>
          <w:numId w:val="2"/>
        </w:numPr>
        <w:spacing w:after="120"/>
      </w:pPr>
      <w:r>
        <w:lastRenderedPageBreak/>
        <w:t>Plot/Overview: To help with any potential text analysis, we wanted to make sure there were no empty cells for Movie Plot or Movie Overview.  These two features are fairly similar, with the Plot usually a shorter summary of the movie compared with the Overview.  However, to make any text analysis easier and to avoid removing rows due to missing data, we decided to fill in any remaining missing cells in the Movie Plot column with the data in the Movie Overview column, if it existed.  The same was done if the Movie Overview column had a missing cell, it would be filled with the Movie Plot, if it existed.</w:t>
      </w:r>
    </w:p>
    <w:p w14:paraId="3C147612" w14:textId="77777777" w:rsidR="00B56BD5" w:rsidRDefault="00B56BD5" w:rsidP="00AF3F1F">
      <w:pPr>
        <w:pStyle w:val="ListParagraph"/>
        <w:spacing w:after="120"/>
      </w:pPr>
    </w:p>
    <w:p w14:paraId="78025266" w14:textId="77777777" w:rsidR="00B56BD5" w:rsidRDefault="00B56BD5" w:rsidP="00AF3F1F">
      <w:pPr>
        <w:pStyle w:val="ListParagraph"/>
        <w:numPr>
          <w:ilvl w:val="0"/>
          <w:numId w:val="2"/>
        </w:numPr>
        <w:spacing w:after="120"/>
      </w:pPr>
      <w:r>
        <w:t>IMDB votes:  The IMDB votes column would be converted to a float, and any commas would be deleted.</w:t>
      </w:r>
    </w:p>
    <w:p w14:paraId="0C20064C" w14:textId="77777777" w:rsidR="00B56BD5" w:rsidRDefault="00B56BD5" w:rsidP="00AF3F1F">
      <w:pPr>
        <w:spacing w:after="120"/>
      </w:pPr>
    </w:p>
    <w:p w14:paraId="439E532C" w14:textId="77777777" w:rsidR="00B56BD5" w:rsidRDefault="00B56BD5" w:rsidP="00AF3F1F">
      <w:pPr>
        <w:pStyle w:val="ListParagraph"/>
        <w:numPr>
          <w:ilvl w:val="0"/>
          <w:numId w:val="2"/>
        </w:numPr>
        <w:spacing w:after="120"/>
      </w:pPr>
      <w:r>
        <w:t>Rotten Tomatoes rating: Any percentage signs (%) would be removed from the Rotten Tomatoes rating column, and the resulting number would be converted to a float.</w:t>
      </w:r>
    </w:p>
    <w:p w14:paraId="2BE9965A" w14:textId="77777777" w:rsidR="00B56BD5" w:rsidRDefault="00B56BD5" w:rsidP="00AF3F1F">
      <w:pPr>
        <w:pStyle w:val="ListParagraph"/>
        <w:spacing w:after="120"/>
      </w:pPr>
    </w:p>
    <w:p w14:paraId="3B39CC98" w14:textId="77777777" w:rsidR="00B56BD5" w:rsidRDefault="00B56BD5" w:rsidP="00AF3F1F">
      <w:pPr>
        <w:pStyle w:val="ListParagraph"/>
        <w:numPr>
          <w:ilvl w:val="0"/>
          <w:numId w:val="2"/>
        </w:numPr>
        <w:spacing w:after="120"/>
      </w:pPr>
      <w:r>
        <w:t>Impute Rotten Tomatoes, IMDB, Metacritic ratings:  We decided to impute any missing Rotten Tomatoes, IMDB, or Metacritic ratings.  Because these were numeric columns, and because these ratings tended to follow a normal distribution, imputation was a reasonable way to fill in any missing data our team was not able to fill in.  The imputation went as follows:</w:t>
      </w:r>
    </w:p>
    <w:p w14:paraId="336AAB27" w14:textId="77777777" w:rsidR="00B56BD5" w:rsidRDefault="00B56BD5" w:rsidP="00AF3F1F">
      <w:pPr>
        <w:pStyle w:val="ListParagraph"/>
        <w:spacing w:after="120"/>
      </w:pPr>
    </w:p>
    <w:p w14:paraId="1E34B908" w14:textId="77777777" w:rsidR="00B56BD5" w:rsidRDefault="00B56BD5" w:rsidP="00AF3F1F">
      <w:pPr>
        <w:pStyle w:val="ListParagraph"/>
        <w:numPr>
          <w:ilvl w:val="1"/>
          <w:numId w:val="2"/>
        </w:numPr>
        <w:spacing w:after="120"/>
      </w:pPr>
      <w:r>
        <w:t>We impute any missing ratings based on what other ratings are available in our dataset for that particular movie, and also by a ranking of how important a given ratings source is.</w:t>
      </w:r>
    </w:p>
    <w:p w14:paraId="67AB34C8" w14:textId="77777777" w:rsidR="00B56BD5" w:rsidRDefault="00B56BD5" w:rsidP="00AF3F1F">
      <w:pPr>
        <w:pStyle w:val="ListParagraph"/>
        <w:numPr>
          <w:ilvl w:val="2"/>
          <w:numId w:val="2"/>
        </w:numPr>
        <w:spacing w:after="120"/>
      </w:pPr>
      <w:r>
        <w:t>Of the three ratings we have in our dataset, we believe the best ratings site is Rotten Tomatoes.  It’s a site that many people us</w:t>
      </w:r>
      <w:r w:rsidR="00AF3F1F">
        <w:t>e and are aware of.  The second-</w:t>
      </w:r>
      <w:r>
        <w:t>best ratings site is Metacritic.  The last is IMDB.  We put IMDB last in our ordering because the ratings we have in our data set is from IMDB users, who may have different tastes compared with professional movie reviewers and may not have a steady-state score before a movie comes out.</w:t>
      </w:r>
    </w:p>
    <w:p w14:paraId="2E14C46F" w14:textId="77777777" w:rsidR="00B56BD5" w:rsidRDefault="00B56BD5" w:rsidP="00AF3F1F">
      <w:pPr>
        <w:pStyle w:val="ListParagraph"/>
        <w:numPr>
          <w:ilvl w:val="2"/>
          <w:numId w:val="2"/>
        </w:numPr>
        <w:spacing w:after="120"/>
      </w:pPr>
      <w:r>
        <w:t>Both Rotten Tomatoes and Metacritic are on a 0-100 scale, while IMDB is on a 0-10 scale.</w:t>
      </w:r>
    </w:p>
    <w:p w14:paraId="6DC09FC0" w14:textId="77777777" w:rsidR="00B56BD5" w:rsidRDefault="00B56BD5" w:rsidP="00AF3F1F">
      <w:pPr>
        <w:pStyle w:val="ListParagraph"/>
        <w:numPr>
          <w:ilvl w:val="1"/>
          <w:numId w:val="2"/>
        </w:numPr>
        <w:spacing w:after="120"/>
      </w:pPr>
      <w:r>
        <w:t>So, if the Rotten Tomatoes score is missing, but Metacritic rating is available in our dataset, we simply use the Metacritic score as the Rotten Tomatoes score.</w:t>
      </w:r>
    </w:p>
    <w:p w14:paraId="11BD8941" w14:textId="77777777" w:rsidR="00B56BD5" w:rsidRDefault="00B56BD5" w:rsidP="00AF3F1F">
      <w:pPr>
        <w:pStyle w:val="ListParagraph"/>
        <w:numPr>
          <w:ilvl w:val="2"/>
          <w:numId w:val="2"/>
        </w:numPr>
        <w:spacing w:after="120"/>
      </w:pPr>
      <w:r>
        <w:t>If Metacritic is also missing, but the IMDB rating is available, we take the IMDB score, multiply it by 10, and use it as the Rotten Tomatoes score.</w:t>
      </w:r>
    </w:p>
    <w:p w14:paraId="2F4749DF" w14:textId="77777777" w:rsidR="00B56BD5" w:rsidRDefault="00B56BD5" w:rsidP="00AF3F1F">
      <w:pPr>
        <w:pStyle w:val="ListParagraph"/>
        <w:numPr>
          <w:ilvl w:val="2"/>
          <w:numId w:val="2"/>
        </w:numPr>
        <w:spacing w:after="120"/>
      </w:pPr>
      <w:r>
        <w:t>If both Metacritic and IMDB ratings are missing, then we take the median Rotten Tomatoes score of the dataset.</w:t>
      </w:r>
    </w:p>
    <w:p w14:paraId="5CE9BFE2" w14:textId="77777777" w:rsidR="00B56BD5" w:rsidRDefault="00B56BD5" w:rsidP="00AF3F1F">
      <w:pPr>
        <w:pStyle w:val="ListParagraph"/>
        <w:numPr>
          <w:ilvl w:val="1"/>
          <w:numId w:val="2"/>
        </w:numPr>
        <w:spacing w:after="120"/>
      </w:pPr>
      <w:r>
        <w:t>The same algorithm is used if we start with the Metacritic ratings column or the IMDB ratings column.  Note that if IMDB ratings are missing, but the Rotten Tomatoes or Metacritic rating is available, whichever source is chosen would have to be divided by 10 to get it into the IMDB ratings scale.</w:t>
      </w:r>
    </w:p>
    <w:p w14:paraId="0E733312" w14:textId="77777777" w:rsidR="00B56BD5" w:rsidRDefault="00B56BD5" w:rsidP="00AF3F1F">
      <w:pPr>
        <w:pStyle w:val="ListParagraph"/>
        <w:spacing w:after="120"/>
        <w:ind w:left="1440"/>
      </w:pPr>
    </w:p>
    <w:p w14:paraId="747AF794" w14:textId="77777777" w:rsidR="00B56BD5" w:rsidRDefault="00B56BD5" w:rsidP="00AF3F1F">
      <w:pPr>
        <w:pStyle w:val="ListParagraph"/>
        <w:numPr>
          <w:ilvl w:val="0"/>
          <w:numId w:val="2"/>
        </w:numPr>
        <w:spacing w:after="120"/>
      </w:pPr>
      <w:r>
        <w:t>Running sum of movie’s cast and crew past revenue: Based on some literature review and discussion with a subject matter expert, we decided to create some new features that could be used to indicate how popular the movie’s cast and crew are.  For each movie, we calculate a running sum of the historical movie revenues associated with the top five actors, collectively, of the movie in question that exist in our dataset.  This would be stored in “Revenue _Actor” and “</w:t>
      </w:r>
      <w:proofErr w:type="spellStart"/>
      <w:r>
        <w:t>Revenue_Actor_Real</w:t>
      </w:r>
      <w:proofErr w:type="spellEnd"/>
      <w:r>
        <w:t>” for both nominal and real dollar sums.  Similarly</w:t>
      </w:r>
      <w:r w:rsidR="00AF3F1F">
        <w:t>,</w:t>
      </w:r>
      <w:r>
        <w:t xml:space="preserve"> for each movie, we would calculate the same running sum of the historical movie revenues associated with the director, writers, and producers of the movie in </w:t>
      </w:r>
      <w:r>
        <w:lastRenderedPageBreak/>
        <w:t>question.  These would be stored in “</w:t>
      </w:r>
      <w:proofErr w:type="spellStart"/>
      <w:r>
        <w:t>Revenue_Director</w:t>
      </w:r>
      <w:proofErr w:type="spellEnd"/>
      <w:r>
        <w:t>”, “</w:t>
      </w:r>
      <w:proofErr w:type="spellStart"/>
      <w:r>
        <w:t>Revenue_Director_Real</w:t>
      </w:r>
      <w:proofErr w:type="spellEnd"/>
      <w:r>
        <w:t>”, “</w:t>
      </w:r>
      <w:proofErr w:type="spellStart"/>
      <w:r>
        <w:t>Revenue_Writer</w:t>
      </w:r>
      <w:proofErr w:type="spellEnd"/>
      <w:r>
        <w:t>”, “</w:t>
      </w:r>
      <w:proofErr w:type="spellStart"/>
      <w:r>
        <w:t>Revenue_Writer_Real</w:t>
      </w:r>
      <w:proofErr w:type="spellEnd"/>
      <w:r>
        <w:t>”, “</w:t>
      </w:r>
      <w:proofErr w:type="spellStart"/>
      <w:r>
        <w:t>Revenue_Producer</w:t>
      </w:r>
      <w:proofErr w:type="spellEnd"/>
      <w:r>
        <w:t>”, and “</w:t>
      </w:r>
      <w:proofErr w:type="spellStart"/>
      <w:r>
        <w:t>Revenue_Producer_Real</w:t>
      </w:r>
      <w:proofErr w:type="spellEnd"/>
      <w:r>
        <w:t>”.</w:t>
      </w:r>
    </w:p>
    <w:p w14:paraId="2C78D1E4" w14:textId="77777777" w:rsidR="00B56BD5" w:rsidRDefault="00B56BD5" w:rsidP="00AF3F1F">
      <w:pPr>
        <w:pStyle w:val="ListParagraph"/>
        <w:spacing w:after="120"/>
      </w:pPr>
    </w:p>
    <w:p w14:paraId="3218EBAD" w14:textId="77777777" w:rsidR="00B56BD5" w:rsidRDefault="00B56BD5" w:rsidP="00AF3F1F">
      <w:pPr>
        <w:pStyle w:val="ListParagraph"/>
        <w:spacing w:after="120"/>
      </w:pPr>
      <w:r>
        <w:t>There should be caution when using “</w:t>
      </w:r>
      <w:proofErr w:type="spellStart"/>
      <w:r>
        <w:t>Revenue_Producer</w:t>
      </w:r>
      <w:proofErr w:type="spellEnd"/>
      <w:r>
        <w:t>” or “</w:t>
      </w:r>
      <w:proofErr w:type="spellStart"/>
      <w:r>
        <w:t>Revenue_Producer_Real</w:t>
      </w:r>
      <w:proofErr w:type="spellEnd"/>
      <w:r>
        <w:t xml:space="preserve">”.  </w:t>
      </w:r>
      <w:r w:rsidRPr="00462F08">
        <w:t>O</w:t>
      </w:r>
      <w:r>
        <w:t>ur team did not put effort into checking or filling in the names of the producers of the movie if they were missing because of the time required in doing so.  As a result, the running sum may not be accurate.  Further, there will be issues with any of these new features if some data sources spell people’s names differently over time or if there are spelling mistakes in any previous instance of a person’s name in our data set.  Lastly, because these are running sums based on only the movies we have in our dataset, the first few years of movies in our sample will inevitably show no historical revenues for the actors, directors, writers, and producers because we don’t have information prior to 1995.  Some further refinements of this variable could be to only do a running sum of the past five years of data, to potentially be a more accurate indicator of the current popularity and success of the cast and/or crew.</w:t>
      </w:r>
    </w:p>
    <w:p w14:paraId="01160925" w14:textId="77777777" w:rsidR="007148CE" w:rsidRPr="007148CE" w:rsidRDefault="00B56BD5" w:rsidP="00F97DE2">
      <w:pPr>
        <w:pStyle w:val="Heading2"/>
        <w:spacing w:after="120"/>
      </w:pPr>
      <w:bookmarkStart w:id="192" w:name="_Toc524111786"/>
      <w:r>
        <w:t>Part 4B: Final Dataset</w:t>
      </w:r>
      <w:bookmarkEnd w:id="192"/>
    </w:p>
    <w:p w14:paraId="456973E2" w14:textId="77777777" w:rsidR="00B56BD5" w:rsidRDefault="00B56BD5" w:rsidP="00F97DE2">
      <w:pPr>
        <w:spacing w:after="120"/>
      </w:pPr>
      <w:r>
        <w:t xml:space="preserve">In addition to these variables that we created, there are few features leftover from our data merging process, like a ratings or popularity scores developed by </w:t>
      </w:r>
      <w:proofErr w:type="spellStart"/>
      <w:r>
        <w:t>MovieLens</w:t>
      </w:r>
      <w:proofErr w:type="spellEnd"/>
      <w:r>
        <w:t xml:space="preserve"> or TMDB.  These are not usable features because it is not guaranteed that these scores would be available in time for any new movie.  However, these features are still left in our final dataset.  After all the data wrangling and feature engineering, we have </w:t>
      </w:r>
      <w:r w:rsidRPr="00356F71">
        <w:t xml:space="preserve">86 columns of data and 6,411 movies.  </w:t>
      </w:r>
      <w:r w:rsidRPr="00904761">
        <w:t>It should be noted that this dataset will be further refined during the modeling phase of the project, as described in Section 5.</w:t>
      </w:r>
      <w:r>
        <w:t xml:space="preserve">  The column names in our dataset were renamed to slightly shorter and more understandable names.  Finally, this dataset was stored in a table called “</w:t>
      </w:r>
      <w:r w:rsidRPr="00904761">
        <w:t>finalMovies_20180814</w:t>
      </w:r>
      <w:r>
        <w:t>” in our previously created SQLite Database “</w:t>
      </w:r>
      <w:proofErr w:type="spellStart"/>
      <w:r>
        <w:t>movies.db</w:t>
      </w:r>
      <w:proofErr w:type="spellEnd"/>
      <w:r>
        <w:t>”</w:t>
      </w:r>
      <w:r>
        <w:rPr>
          <w:rStyle w:val="FootnoteReference"/>
        </w:rPr>
        <w:footnoteReference w:id="30"/>
      </w:r>
      <w:r>
        <w:t>.</w:t>
      </w:r>
    </w:p>
    <w:p w14:paraId="798F7BB7" w14:textId="77777777" w:rsidR="00B56BD5" w:rsidRPr="007148CE" w:rsidRDefault="00B56BD5" w:rsidP="00F97DE2">
      <w:pPr>
        <w:spacing w:after="120"/>
      </w:pPr>
      <w:r w:rsidRPr="00412483">
        <w:t>A list of these final columns and notes on what features are usable is in th</w:t>
      </w:r>
      <w:r w:rsidR="007148CE">
        <w:t>e Appendix, Section 9, Part 9A.</w:t>
      </w:r>
    </w:p>
    <w:p w14:paraId="108A2640" w14:textId="77777777" w:rsidR="007148CE" w:rsidRPr="007148CE" w:rsidRDefault="00B56BD5" w:rsidP="00F97DE2">
      <w:pPr>
        <w:pStyle w:val="Heading1"/>
        <w:spacing w:after="120"/>
      </w:pPr>
      <w:bookmarkStart w:id="193" w:name="_Toc524111787"/>
      <w:r>
        <w:t>Section 5: Modeling</w:t>
      </w:r>
      <w:bookmarkEnd w:id="193"/>
    </w:p>
    <w:p w14:paraId="1EEA2803" w14:textId="77777777" w:rsidR="007148CE" w:rsidRPr="007148CE" w:rsidRDefault="00B56BD5" w:rsidP="00F97DE2">
      <w:pPr>
        <w:pStyle w:val="Heading2"/>
        <w:spacing w:after="120"/>
      </w:pPr>
      <w:bookmarkStart w:id="194" w:name="_Toc524111788"/>
      <w:r>
        <w:t xml:space="preserve">Part 5A: Data </w:t>
      </w:r>
      <w:r w:rsidR="00F97DE2">
        <w:t>E</w:t>
      </w:r>
      <w:r>
        <w:t>xploration</w:t>
      </w:r>
      <w:bookmarkEnd w:id="194"/>
    </w:p>
    <w:p w14:paraId="180DCEDD" w14:textId="77777777" w:rsidR="00B56BD5" w:rsidRDefault="00B56BD5" w:rsidP="00F97DE2">
      <w:pPr>
        <w:spacing w:after="120"/>
      </w:pPr>
      <w:r>
        <w:t xml:space="preserve">Starting with Section 5, we started coding in </w:t>
      </w:r>
      <w:proofErr w:type="spellStart"/>
      <w:r>
        <w:t>Jupyter</w:t>
      </w:r>
      <w:proofErr w:type="spellEnd"/>
      <w:r>
        <w:t xml:space="preserve"> Notebook.  The first part of this phase is to finally explore the data set we created by merging and processing all the data we obtained from our sources.  The data exploration notebook is called “</w:t>
      </w:r>
      <w:proofErr w:type="spellStart"/>
      <w:r>
        <w:t>exploreMoviesData.ipynb</w:t>
      </w:r>
      <w:proofErr w:type="spellEnd"/>
      <w:r>
        <w:t>”</w:t>
      </w:r>
      <w:r>
        <w:rPr>
          <w:rStyle w:val="FootnoteReference"/>
        </w:rPr>
        <w:footnoteReference w:id="31"/>
      </w:r>
      <w:r>
        <w:t>.  We used the data stored in table “finalMovies_20180814” in the SQLite database “</w:t>
      </w:r>
      <w:proofErr w:type="spellStart"/>
      <w:r>
        <w:t>movies.db</w:t>
      </w:r>
      <w:proofErr w:type="spellEnd"/>
      <w:r>
        <w:t xml:space="preserve">”.  As mentioned in Section 4, Part 4B, the final data set had 86 columns and 6,411 movies.  All these movies have a revenue number based on the work explained in Section 3.  However, because we would like to perform analysis on movies that have budgets filled in and a variety of other factors filled in, we will limit the data set even further by restricting our data set to just those rows with a non-null Budget and non-null Length columns.  Any column could have been chosen; choosing to filter on Length, in addition to Budget, helped to further filter out movies that had very few features filled in.  Based on our knowledge from looking at the data, </w:t>
      </w:r>
      <w:r>
        <w:lastRenderedPageBreak/>
        <w:t xml:space="preserve">as described in Section 3, Part 3D, virtually all rows of data that were sparsely populated were also missing Length. </w:t>
      </w:r>
    </w:p>
    <w:p w14:paraId="64C5AA9B" w14:textId="77777777" w:rsidR="007148CE" w:rsidRDefault="00B56BD5" w:rsidP="007148CE">
      <w:pPr>
        <w:spacing w:after="120"/>
      </w:pPr>
      <w:r>
        <w:t xml:space="preserve">With this additional filter, we were left with a data set of 86 columns and 4,414 movies.  From this, we began exploring several of the features. </w:t>
      </w:r>
    </w:p>
    <w:p w14:paraId="0E2EF09A" w14:textId="77777777" w:rsidR="00CC0009" w:rsidRDefault="00CC0009" w:rsidP="00CC0009">
      <w:pPr>
        <w:spacing w:after="120"/>
      </w:pPr>
      <w:r>
        <w:t>The figure below shows a histogram of the movies’ revenues, in both levels and logs.  Level revenues are highly skewed, so taking the log of the number helps make the distribution look more normal.</w:t>
      </w:r>
    </w:p>
    <w:p w14:paraId="39D0F3D3" w14:textId="77777777" w:rsidR="00CC0009" w:rsidRDefault="00CC0009" w:rsidP="00CC0009">
      <w:pPr>
        <w:spacing w:after="120"/>
        <w:jc w:val="center"/>
      </w:pPr>
      <w:r>
        <w:rPr>
          <w:noProof/>
        </w:rPr>
        <w:drawing>
          <wp:inline distT="0" distB="0" distL="0" distR="0" wp14:anchorId="2BFB71AA" wp14:editId="68445FEC">
            <wp:extent cx="4933315" cy="3197627"/>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71058" cy="3222091"/>
                    </a:xfrm>
                    <a:prstGeom prst="rect">
                      <a:avLst/>
                    </a:prstGeom>
                  </pic:spPr>
                </pic:pic>
              </a:graphicData>
            </a:graphic>
          </wp:inline>
        </w:drawing>
      </w:r>
    </w:p>
    <w:p w14:paraId="2026C21E" w14:textId="77777777" w:rsidR="007148CE" w:rsidRDefault="00B56BD5" w:rsidP="00CC0009">
      <w:pPr>
        <w:spacing w:after="120"/>
      </w:pPr>
      <w:r>
        <w:t>Similarly, the figure below shows movies’ budgets, in both levels and logs.  Level budgets are also highly skewed, so taking the log of the number helps make the distribution look more normal.</w:t>
      </w:r>
    </w:p>
    <w:p w14:paraId="09F1B1EC" w14:textId="77777777" w:rsidR="007148CE" w:rsidRDefault="007148CE" w:rsidP="00B56BD5"/>
    <w:p w14:paraId="184366FB" w14:textId="77777777" w:rsidR="007148CE" w:rsidRDefault="00B56BD5" w:rsidP="00F97DE2">
      <w:pPr>
        <w:jc w:val="center"/>
      </w:pPr>
      <w:r>
        <w:rPr>
          <w:noProof/>
        </w:rPr>
        <w:drawing>
          <wp:inline distT="0" distB="0" distL="0" distR="0" wp14:anchorId="2220C06C" wp14:editId="5D82A0FC">
            <wp:extent cx="4838065" cy="255473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73781" cy="2573595"/>
                    </a:xfrm>
                    <a:prstGeom prst="rect">
                      <a:avLst/>
                    </a:prstGeom>
                  </pic:spPr>
                </pic:pic>
              </a:graphicData>
            </a:graphic>
          </wp:inline>
        </w:drawing>
      </w:r>
    </w:p>
    <w:p w14:paraId="6CD26028" w14:textId="77777777" w:rsidR="00B56BD5" w:rsidRDefault="00B56BD5" w:rsidP="00F97DE2">
      <w:pPr>
        <w:spacing w:after="120"/>
      </w:pPr>
      <w:r>
        <w:t>For personal interest, we wanted to look at the most profitable and least profitable movies, on a real June 2018 dollar basis, in our data set.</w:t>
      </w:r>
    </w:p>
    <w:p w14:paraId="5DBFC87A" w14:textId="77777777" w:rsidR="00B56BD5" w:rsidRDefault="00B56BD5" w:rsidP="00F97DE2">
      <w:pPr>
        <w:spacing w:after="120"/>
      </w:pPr>
      <w:r>
        <w:t>Top ten most profitable movies:</w:t>
      </w:r>
    </w:p>
    <w:p w14:paraId="217AEA88" w14:textId="77777777" w:rsidR="007148CE" w:rsidRDefault="007148CE" w:rsidP="00B56BD5"/>
    <w:p w14:paraId="038420B4" w14:textId="77777777" w:rsidR="00B56BD5" w:rsidRDefault="00B56BD5" w:rsidP="00F97DE2">
      <w:pPr>
        <w:jc w:val="center"/>
      </w:pPr>
      <w:r>
        <w:rPr>
          <w:noProof/>
        </w:rPr>
        <w:drawing>
          <wp:inline distT="0" distB="0" distL="0" distR="0" wp14:anchorId="7766D4C3" wp14:editId="3EFD284A">
            <wp:extent cx="4144398" cy="203820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85496" cy="2058416"/>
                    </a:xfrm>
                    <a:prstGeom prst="rect">
                      <a:avLst/>
                    </a:prstGeom>
                  </pic:spPr>
                </pic:pic>
              </a:graphicData>
            </a:graphic>
          </wp:inline>
        </w:drawing>
      </w:r>
    </w:p>
    <w:p w14:paraId="7EE73CD4" w14:textId="77777777" w:rsidR="00B56BD5" w:rsidRDefault="00B56BD5" w:rsidP="00B56BD5"/>
    <w:p w14:paraId="08158E00" w14:textId="77777777" w:rsidR="00B56BD5" w:rsidRDefault="00B56BD5" w:rsidP="00B56BD5">
      <w:r>
        <w:t>Top ten least profitable movies:</w:t>
      </w:r>
    </w:p>
    <w:p w14:paraId="3DF54894" w14:textId="77777777" w:rsidR="007148CE" w:rsidRDefault="007148CE" w:rsidP="00B56BD5"/>
    <w:p w14:paraId="05EE208C" w14:textId="77777777" w:rsidR="007148CE" w:rsidRDefault="00B56BD5" w:rsidP="00F97DE2">
      <w:pPr>
        <w:jc w:val="center"/>
      </w:pPr>
      <w:r>
        <w:rPr>
          <w:noProof/>
        </w:rPr>
        <w:drawing>
          <wp:inline distT="0" distB="0" distL="0" distR="0" wp14:anchorId="10FF64A5" wp14:editId="30C4C58A">
            <wp:extent cx="3981450" cy="227552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89507" cy="2280134"/>
                    </a:xfrm>
                    <a:prstGeom prst="rect">
                      <a:avLst/>
                    </a:prstGeom>
                  </pic:spPr>
                </pic:pic>
              </a:graphicData>
            </a:graphic>
          </wp:inline>
        </w:drawing>
      </w:r>
    </w:p>
    <w:p w14:paraId="1B6358FA" w14:textId="77777777" w:rsidR="00B56BD5" w:rsidRDefault="00B56BD5" w:rsidP="00F97DE2">
      <w:pPr>
        <w:spacing w:after="120"/>
      </w:pPr>
      <w:r>
        <w:t>These movies generally correspond to lists found online about the worst or best performing movies.  Some differences in movies or rankings could occur based on what inflation rate others used to deflate dollar values and also what base year was used.</w:t>
      </w:r>
    </w:p>
    <w:p w14:paraId="4D59388D" w14:textId="77777777" w:rsidR="00B56BD5" w:rsidRDefault="00B56BD5" w:rsidP="00F97DE2">
      <w:pPr>
        <w:spacing w:after="120"/>
      </w:pPr>
      <w:r>
        <w:t>The following graphs are scatter plots of both logged and level values for deflated budget and revenue data.  They show a distinct, positive correlation.</w:t>
      </w:r>
    </w:p>
    <w:p w14:paraId="72DB48DE" w14:textId="77777777" w:rsidR="00B56BD5" w:rsidRDefault="00A33872" w:rsidP="00B56BD5">
      <w:pPr>
        <w:rPr>
          <w:noProof/>
        </w:rPr>
      </w:pPr>
      <w:r>
        <w:rPr>
          <w:noProof/>
        </w:rPr>
        <mc:AlternateContent>
          <mc:Choice Requires="wpg">
            <w:drawing>
              <wp:anchor distT="0" distB="0" distL="114300" distR="114300" simplePos="0" relativeHeight="251659264" behindDoc="0" locked="0" layoutInCell="1" allowOverlap="1" wp14:anchorId="07DB106F" wp14:editId="7A1228DE">
                <wp:simplePos x="0" y="0"/>
                <wp:positionH relativeFrom="column">
                  <wp:posOffset>702712</wp:posOffset>
                </wp:positionH>
                <wp:positionV relativeFrom="paragraph">
                  <wp:posOffset>140970</wp:posOffset>
                </wp:positionV>
                <wp:extent cx="5130412" cy="2303451"/>
                <wp:effectExtent l="0" t="0" r="635" b="0"/>
                <wp:wrapNone/>
                <wp:docPr id="8" name="Group 8"/>
                <wp:cNvGraphicFramePr/>
                <a:graphic xmlns:a="http://schemas.openxmlformats.org/drawingml/2006/main">
                  <a:graphicData uri="http://schemas.microsoft.com/office/word/2010/wordprocessingGroup">
                    <wpg:wgp>
                      <wpg:cNvGrpSpPr/>
                      <wpg:grpSpPr>
                        <a:xfrm>
                          <a:off x="0" y="0"/>
                          <a:ext cx="5130412" cy="2303451"/>
                          <a:chOff x="0" y="0"/>
                          <a:chExt cx="6400800" cy="2857500"/>
                        </a:xfrm>
                      </wpg:grpSpPr>
                      <pic:pic xmlns:pic="http://schemas.openxmlformats.org/drawingml/2006/picture">
                        <pic:nvPicPr>
                          <pic:cNvPr id="7" name="Picture 7"/>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3116580" y="152400"/>
                            <a:ext cx="3284220" cy="2701925"/>
                          </a:xfrm>
                          <a:prstGeom prst="rect">
                            <a:avLst/>
                          </a:prstGeom>
                        </pic:spPr>
                      </pic:pic>
                      <pic:pic xmlns:pic="http://schemas.openxmlformats.org/drawingml/2006/picture">
                        <pic:nvPicPr>
                          <pic:cNvPr id="6" name="Picture 6"/>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47390" cy="28575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9617CAA" id="Group 8" o:spid="_x0000_s1026" style="position:absolute;margin-left:55.35pt;margin-top:11.1pt;width:403.95pt;height:181.35pt;z-index:251659264;mso-width-relative:margin;mso-height-relative:margin" coordsize="64008,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left:31165;top:1524;width:32843;height:27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">
                  <v:imagedata r:id="rId16" o:title=""/>
                </v:shape>
                <v:shape id="Picture 6" o:spid="_x0000_s1028" type="#_x0000_t75" style="position:absolute;width:32473;height:28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">
                  <v:imagedata r:id="rId17" o:title=""/>
                </v:shape>
              </v:group>
            </w:pict>
          </mc:Fallback>
        </mc:AlternateContent>
      </w:r>
    </w:p>
    <w:p w14:paraId="61877012" w14:textId="77777777" w:rsidR="00B56BD5" w:rsidRDefault="00B56BD5" w:rsidP="00B56BD5">
      <w:pPr>
        <w:rPr>
          <w:noProof/>
        </w:rPr>
      </w:pPr>
    </w:p>
    <w:p w14:paraId="23E35375" w14:textId="77777777" w:rsidR="00B56BD5" w:rsidRDefault="00B56BD5" w:rsidP="00B56BD5">
      <w:pPr>
        <w:rPr>
          <w:noProof/>
        </w:rPr>
      </w:pPr>
    </w:p>
    <w:p w14:paraId="63057F13" w14:textId="77777777" w:rsidR="00B56BD5" w:rsidRDefault="00B56BD5" w:rsidP="00B56BD5">
      <w:pPr>
        <w:rPr>
          <w:noProof/>
        </w:rPr>
      </w:pPr>
    </w:p>
    <w:p w14:paraId="64E8F85B" w14:textId="77777777" w:rsidR="00B56BD5" w:rsidRDefault="00B56BD5" w:rsidP="00B56BD5">
      <w:pPr>
        <w:rPr>
          <w:noProof/>
        </w:rPr>
      </w:pPr>
    </w:p>
    <w:p w14:paraId="588CAFF2" w14:textId="77777777" w:rsidR="00B56BD5" w:rsidRDefault="00B56BD5" w:rsidP="00B56BD5">
      <w:pPr>
        <w:rPr>
          <w:noProof/>
        </w:rPr>
      </w:pPr>
    </w:p>
    <w:p w14:paraId="2846BE8B" w14:textId="77777777" w:rsidR="00B56BD5" w:rsidRDefault="00B56BD5" w:rsidP="00B56BD5">
      <w:pPr>
        <w:rPr>
          <w:noProof/>
        </w:rPr>
      </w:pPr>
    </w:p>
    <w:p w14:paraId="3D0895FD" w14:textId="77777777" w:rsidR="00B56BD5" w:rsidRDefault="00B56BD5" w:rsidP="00B56BD5"/>
    <w:p w14:paraId="0D6EED4B" w14:textId="77777777" w:rsidR="00B56BD5" w:rsidRPr="0000441C" w:rsidRDefault="00B56BD5" w:rsidP="00B56BD5"/>
    <w:p w14:paraId="73921CAD" w14:textId="77777777" w:rsidR="00B56BD5" w:rsidRDefault="00B56BD5" w:rsidP="00B56BD5">
      <w:pPr>
        <w:pStyle w:val="Heading2"/>
      </w:pPr>
    </w:p>
    <w:p w14:paraId="47630F29" w14:textId="77777777" w:rsidR="007148CE" w:rsidRDefault="007148CE" w:rsidP="00B56BD5"/>
    <w:p w14:paraId="3E496A8A" w14:textId="77777777" w:rsidR="007148CE" w:rsidRDefault="007148CE" w:rsidP="00B56BD5"/>
    <w:p w14:paraId="21891763" w14:textId="77777777" w:rsidR="007148CE" w:rsidRDefault="007148CE" w:rsidP="00B56BD5"/>
    <w:p w14:paraId="2352EFFB" w14:textId="77777777" w:rsidR="007148CE" w:rsidRDefault="00B56BD5" w:rsidP="00B56BD5">
      <w:r>
        <w:t>The following graphs are box plots of logged and level values for deflated revenues by movie rated categories.  Because movies can only have one MPAA rating, there is no double counting.  In our dataset, nearly 80% of movies were rated R or PG-13.  Movies rated PG-13 seem to earn the most revenue, with some extreme outliers.  Movies rated R or Other seem to have lower revenues.  This confirms both literature and intuition because movies that are rated R will have limited audiences and movies rated Other may be those rated as an even more strict NC-17 or may not be rated at all.</w:t>
      </w:r>
    </w:p>
    <w:p w14:paraId="3FCD40CF" w14:textId="77777777" w:rsidR="007148CE" w:rsidRDefault="00791D34" w:rsidP="00B56BD5">
      <w:r>
        <w:rPr>
          <w:noProof/>
        </w:rPr>
        <mc:AlternateContent>
          <mc:Choice Requires="wpg">
            <w:drawing>
              <wp:anchor distT="0" distB="0" distL="114300" distR="114300" simplePos="0" relativeHeight="251660288" behindDoc="0" locked="0" layoutInCell="1" allowOverlap="1" wp14:anchorId="25B6D5D8" wp14:editId="7236896C">
                <wp:simplePos x="0" y="0"/>
                <wp:positionH relativeFrom="column">
                  <wp:posOffset>-95250</wp:posOffset>
                </wp:positionH>
                <wp:positionV relativeFrom="paragraph">
                  <wp:posOffset>87111</wp:posOffset>
                </wp:positionV>
                <wp:extent cx="6722110" cy="2929890"/>
                <wp:effectExtent l="0" t="0" r="0" b="3810"/>
                <wp:wrapNone/>
                <wp:docPr id="14" name="Group 14"/>
                <wp:cNvGraphicFramePr/>
                <a:graphic xmlns:a="http://schemas.openxmlformats.org/drawingml/2006/main">
                  <a:graphicData uri="http://schemas.microsoft.com/office/word/2010/wordprocessingGroup">
                    <wpg:wgp>
                      <wpg:cNvGrpSpPr/>
                      <wpg:grpSpPr>
                        <a:xfrm>
                          <a:off x="0" y="0"/>
                          <a:ext cx="6722110" cy="2929890"/>
                          <a:chOff x="-66675" y="0"/>
                          <a:chExt cx="6722110" cy="3335655"/>
                        </a:xfrm>
                      </wpg:grpSpPr>
                      <wpg:grpSp>
                        <wpg:cNvPr id="13" name="Group 13"/>
                        <wpg:cNvGrpSpPr/>
                        <wpg:grpSpPr>
                          <a:xfrm>
                            <a:off x="-66675" y="840105"/>
                            <a:ext cx="6722110" cy="2495550"/>
                            <a:chOff x="-66675" y="-295275"/>
                            <a:chExt cx="6722110" cy="2495550"/>
                          </a:xfrm>
                        </wpg:grpSpPr>
                        <pic:pic xmlns:pic="http://schemas.openxmlformats.org/drawingml/2006/picture">
                          <pic:nvPicPr>
                            <pic:cNvPr id="10" name="Picture 1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66675" y="-295275"/>
                              <a:ext cx="3329940" cy="2474595"/>
                            </a:xfrm>
                            <a:prstGeom prst="rect">
                              <a:avLst/>
                            </a:prstGeom>
                          </pic:spPr>
                        </pic:pic>
                        <pic:pic xmlns:pic="http://schemas.openxmlformats.org/drawingml/2006/picture">
                          <pic:nvPicPr>
                            <pic:cNvPr id="11" name="Picture 1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392805" y="-280035"/>
                              <a:ext cx="3262630" cy="2480310"/>
                            </a:xfrm>
                            <a:prstGeom prst="rect">
                              <a:avLst/>
                            </a:prstGeom>
                          </pic:spPr>
                        </pic:pic>
                      </wpg:grpSp>
                      <wpg:grpSp>
                        <wpg:cNvPr id="12" name="Group 12"/>
                        <wpg:cNvGrpSpPr/>
                        <wpg:grpSpPr>
                          <a:xfrm>
                            <a:off x="2446020" y="0"/>
                            <a:ext cx="1283970" cy="1003935"/>
                            <a:chOff x="0" y="0"/>
                            <a:chExt cx="1283970" cy="1003935"/>
                          </a:xfrm>
                        </wpg:grpSpPr>
                        <pic:pic xmlns:pic="http://schemas.openxmlformats.org/drawingml/2006/picture">
                          <pic:nvPicPr>
                            <pic:cNvPr id="9" name="Picture 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45720" y="213360"/>
                              <a:ext cx="1238250" cy="790575"/>
                            </a:xfrm>
                            <a:prstGeom prst="rect">
                              <a:avLst/>
                            </a:prstGeom>
                          </pic:spPr>
                        </pic:pic>
                        <wps:wsp>
                          <wps:cNvPr id="217" name="Text Box 2"/>
                          <wps:cNvSpPr txBox="1">
                            <a:spLocks noChangeArrowheads="1"/>
                          </wps:cNvSpPr>
                          <wps:spPr bwMode="auto">
                            <a:xfrm>
                              <a:off x="0" y="0"/>
                              <a:ext cx="1188720" cy="274320"/>
                            </a:xfrm>
                            <a:prstGeom prst="rect">
                              <a:avLst/>
                            </a:prstGeom>
                            <a:noFill/>
                            <a:ln w="9525">
                              <a:noFill/>
                              <a:miter lim="800000"/>
                              <a:headEnd/>
                              <a:tailEnd/>
                            </a:ln>
                          </wps:spPr>
                          <wps:txbx>
                            <w:txbxContent>
                              <w:p w14:paraId="3F8C8DAC" w14:textId="77777777" w:rsidR="00573CC3" w:rsidRDefault="00573CC3" w:rsidP="00B56BD5">
                                <w:r>
                                  <w:t>Rated    # movies</w:t>
                                </w:r>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09A8840A" id="Group 14" o:spid="_x0000_s1026" style="position:absolute;margin-left:-7.5pt;margin-top:6.85pt;width:529.3pt;height:230.7pt;z-index:251660288;mso-height-relative:margin" coordorigin="-666" coordsize="67221,33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">
                <v:group id="Group 13" o:spid="_x0000_s1027" style="position:absolute;left:-666;top:8401;width:67220;height:24955" coordorigin="-666,-2952" coordsize="67221,24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8" type="#_x0000_t75" style="position:absolute;left:-666;top:-2952;width:33298;height:24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">
                    <v:imagedata r:id="rId21" o:title=""/>
                  </v:shape>
                  <v:shape id="Picture 11" o:spid="_x0000_s1029" type="#_x0000_t75" style="position:absolute;left:33928;top:-2800;width:32626;height:24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">
                    <v:imagedata r:id="rId22" o:title=""/>
                  </v:shape>
                </v:group>
                <v:group id="Group 12" o:spid="_x0000_s1030" style="position:absolute;left:24460;width:12839;height:10039" coordsize="12839,1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">
                  <v:shape id="Picture 9" o:spid="_x0000_s1031" type="#_x0000_t75" style="position:absolute;left:457;top:2133;width:12382;height:7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">
                    <v:imagedata r:id="rId23" o:title=""/>
                  </v:shape>
                  <v:shapetype id="_x0000_t202" coordsize="21600,21600" o:spt="202" path="m,l,21600r21600,l21600,xe">
                    <v:stroke joinstyle="miter"/>
                    <v:path gradientshapeok="t" o:connecttype="rect"/>
                  </v:shapetype>
                  <v:shape id="Text Box 2" o:spid="_x0000_s1032" type="#_x0000_t202" style="position:absolute;width:11887;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" filled="f" stroked="f">
                    <v:textbox>
                      <w:txbxContent>
                        <w:p w:rsidR="00573CC3" w:rsidRDefault="00573CC3" w:rsidP="00B56BD5">
                          <w:r>
                            <w:t>Rated    # movies</w:t>
                          </w:r>
                        </w:p>
                      </w:txbxContent>
                    </v:textbox>
                  </v:shape>
                </v:group>
              </v:group>
            </w:pict>
          </mc:Fallback>
        </mc:AlternateContent>
      </w:r>
    </w:p>
    <w:p w14:paraId="403C09C2" w14:textId="77777777" w:rsidR="007148CE" w:rsidRDefault="007148CE" w:rsidP="00B56BD5"/>
    <w:p w14:paraId="5A4F3908" w14:textId="77777777" w:rsidR="007148CE" w:rsidRDefault="007148CE" w:rsidP="00B56BD5"/>
    <w:p w14:paraId="2C4BD4C7" w14:textId="77777777" w:rsidR="007148CE" w:rsidRDefault="007148CE" w:rsidP="00B56BD5"/>
    <w:p w14:paraId="742EAD35" w14:textId="77777777" w:rsidR="007148CE" w:rsidRDefault="007148CE" w:rsidP="00B56BD5"/>
    <w:p w14:paraId="3DB7BF11" w14:textId="77777777" w:rsidR="007148CE" w:rsidRDefault="007148CE" w:rsidP="00B56BD5"/>
    <w:p w14:paraId="4D29CFE8" w14:textId="77777777" w:rsidR="007148CE" w:rsidRDefault="007148CE" w:rsidP="00B56BD5"/>
    <w:p w14:paraId="5819E43A" w14:textId="77777777" w:rsidR="007148CE" w:rsidRDefault="007148CE" w:rsidP="00B56BD5"/>
    <w:p w14:paraId="745562F4" w14:textId="77777777" w:rsidR="007148CE" w:rsidRDefault="007148CE" w:rsidP="00B56BD5"/>
    <w:p w14:paraId="0AC21B56" w14:textId="77777777" w:rsidR="007148CE" w:rsidRDefault="007148CE" w:rsidP="00B56BD5"/>
    <w:p w14:paraId="539F6CE9" w14:textId="77777777" w:rsidR="007148CE" w:rsidRDefault="007148CE" w:rsidP="00B56BD5"/>
    <w:p w14:paraId="2622091A" w14:textId="77777777" w:rsidR="00B56BD5" w:rsidRDefault="00B56BD5" w:rsidP="00B56BD5"/>
    <w:p w14:paraId="02C3F7DA" w14:textId="77777777" w:rsidR="00B56BD5" w:rsidRDefault="00B56BD5" w:rsidP="00B56BD5"/>
    <w:p w14:paraId="33080BA9" w14:textId="77777777" w:rsidR="00B56BD5" w:rsidRDefault="00B56BD5" w:rsidP="00B56BD5"/>
    <w:p w14:paraId="56B42557" w14:textId="77777777" w:rsidR="00B56BD5" w:rsidRDefault="00B56BD5" w:rsidP="00B56BD5"/>
    <w:p w14:paraId="58096E5E" w14:textId="77777777" w:rsidR="00B56BD5" w:rsidRDefault="00B56BD5" w:rsidP="00B56BD5"/>
    <w:p w14:paraId="7CDBFE56" w14:textId="77777777" w:rsidR="00B56BD5" w:rsidRDefault="00B56BD5" w:rsidP="00B56BD5"/>
    <w:p w14:paraId="1EB9228E" w14:textId="77777777" w:rsidR="007148CE" w:rsidRDefault="00B56BD5" w:rsidP="00B56BD5">
      <w:r>
        <w:t xml:space="preserve">The following graphs are box plots of logged and level values for deflated revenues by the time of year the movies were released.  Nearly a third of all movies were released in the summer time.  In the logged revenue case, there is not much variation by season. There are some extreme outliers in the movies released in the Holiday season, while movies released in the Fall seem to have slightly lower </w:t>
      </w:r>
    </w:p>
    <w:p w14:paraId="3F6F580F" w14:textId="77777777" w:rsidR="007148CE" w:rsidRDefault="00B56BD5" w:rsidP="00B56BD5">
      <w:r>
        <w:t>revenues.</w:t>
      </w:r>
    </w:p>
    <w:p w14:paraId="2D921350" w14:textId="77777777" w:rsidR="007148CE" w:rsidRDefault="00F97DE2" w:rsidP="00B56BD5">
      <w:r>
        <w:rPr>
          <w:noProof/>
        </w:rPr>
        <mc:AlternateContent>
          <mc:Choice Requires="wpg">
            <w:drawing>
              <wp:anchor distT="0" distB="0" distL="114300" distR="114300" simplePos="0" relativeHeight="251661312" behindDoc="0" locked="0" layoutInCell="1" allowOverlap="1" wp14:anchorId="3142D8CA" wp14:editId="6C838E3A">
                <wp:simplePos x="0" y="0"/>
                <wp:positionH relativeFrom="margin">
                  <wp:posOffset>-92075</wp:posOffset>
                </wp:positionH>
                <wp:positionV relativeFrom="paragraph">
                  <wp:posOffset>49011</wp:posOffset>
                </wp:positionV>
                <wp:extent cx="6793269" cy="3097820"/>
                <wp:effectExtent l="0" t="0" r="1270" b="1270"/>
                <wp:wrapNone/>
                <wp:docPr id="23" name="Group 23"/>
                <wp:cNvGraphicFramePr/>
                <a:graphic xmlns:a="http://schemas.openxmlformats.org/drawingml/2006/main">
                  <a:graphicData uri="http://schemas.microsoft.com/office/word/2010/wordprocessingGroup">
                    <wpg:wgp>
                      <wpg:cNvGrpSpPr/>
                      <wpg:grpSpPr>
                        <a:xfrm>
                          <a:off x="0" y="0"/>
                          <a:ext cx="6793269" cy="3097820"/>
                          <a:chOff x="0" y="0"/>
                          <a:chExt cx="7012305" cy="3487420"/>
                        </a:xfrm>
                      </wpg:grpSpPr>
                      <wpg:grpSp>
                        <wpg:cNvPr id="20" name="Group 20"/>
                        <wpg:cNvGrpSpPr/>
                        <wpg:grpSpPr>
                          <a:xfrm>
                            <a:off x="2857500" y="0"/>
                            <a:ext cx="1272540" cy="992505"/>
                            <a:chOff x="0" y="0"/>
                            <a:chExt cx="1272540" cy="992505"/>
                          </a:xfrm>
                        </wpg:grpSpPr>
                        <pic:pic xmlns:pic="http://schemas.openxmlformats.org/drawingml/2006/picture">
                          <pic:nvPicPr>
                            <pic:cNvPr id="18" name="Picture 1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30480" y="220980"/>
                              <a:ext cx="1219200" cy="771525"/>
                            </a:xfrm>
                            <a:prstGeom prst="rect">
                              <a:avLst/>
                            </a:prstGeom>
                          </pic:spPr>
                        </pic:pic>
                        <wps:wsp>
                          <wps:cNvPr id="19" name="Text Box 2"/>
                          <wps:cNvSpPr txBox="1">
                            <a:spLocks noChangeArrowheads="1"/>
                          </wps:cNvSpPr>
                          <wps:spPr bwMode="auto">
                            <a:xfrm>
                              <a:off x="0" y="0"/>
                              <a:ext cx="1272540" cy="274320"/>
                            </a:xfrm>
                            <a:prstGeom prst="rect">
                              <a:avLst/>
                            </a:prstGeom>
                            <a:noFill/>
                            <a:ln w="9525">
                              <a:noFill/>
                              <a:miter lim="800000"/>
                              <a:headEnd/>
                              <a:tailEnd/>
                            </a:ln>
                          </wps:spPr>
                          <wps:txbx>
                            <w:txbxContent>
                              <w:p w14:paraId="11E4A4DA" w14:textId="77777777" w:rsidR="00573CC3" w:rsidRDefault="00573CC3" w:rsidP="00B56BD5">
                                <w:r>
                                  <w:t>Season    # movies</w:t>
                                </w:r>
                              </w:p>
                            </w:txbxContent>
                          </wps:txbx>
                          <wps:bodyPr rot="0" vert="horz" wrap="square" lIns="91440" tIns="45720" rIns="91440" bIns="45720" anchor="t" anchorCtr="0">
                            <a:noAutofit/>
                          </wps:bodyPr>
                        </wps:wsp>
                      </wpg:grpSp>
                      <pic:pic xmlns:pic="http://schemas.openxmlformats.org/drawingml/2006/picture">
                        <pic:nvPicPr>
                          <pic:cNvPr id="21" name="Picture 2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962025"/>
                            <a:ext cx="3554095" cy="2477770"/>
                          </a:xfrm>
                          <a:prstGeom prst="rect">
                            <a:avLst/>
                          </a:prstGeom>
                        </pic:spPr>
                      </pic:pic>
                      <pic:pic xmlns:pic="http://schemas.openxmlformats.org/drawingml/2006/picture">
                        <pic:nvPicPr>
                          <pic:cNvPr id="22" name="Picture 2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3476625" y="1009650"/>
                            <a:ext cx="3535680" cy="24777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4D3D55" id="Group 23" o:spid="_x0000_s1033" style="position:absolute;margin-left:-7.25pt;margin-top:3.85pt;width:534.9pt;height:243.9pt;z-index:251661312;mso-position-horizontal-relative:margin;mso-width-relative:margin;mso-height-relative:margin" coordsize="70123,34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">
                <v:group id="Group 20" o:spid="_x0000_s1034" style="position:absolute;left:28575;width:12725;height:9925" coordsize="12725,9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">
                  <v:shape id="Picture 18" o:spid="_x0000_s1035" type="#_x0000_t75" style="position:absolute;left:304;top:2209;width:12192;height: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">
                    <v:imagedata r:id="rId27" o:title=""/>
                  </v:shape>
                  <v:shape id="Text Box 2" o:spid="_x0000_s1036" type="#_x0000_t202" style="position:absolute;width:12725;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" filled="f" stroked="f">
                    <v:textbox>
                      <w:txbxContent>
                        <w:p w:rsidR="00573CC3" w:rsidRDefault="00573CC3" w:rsidP="00B56BD5">
                          <w:r>
                            <w:t>Season    # movies</w:t>
                          </w:r>
                        </w:p>
                      </w:txbxContent>
                    </v:textbox>
                  </v:shape>
                </v:group>
                <v:shape id="Picture 21" o:spid="_x0000_s1037" type="#_x0000_t75" style="position:absolute;top:9620;width:35540;height:24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">
                  <v:imagedata r:id="rId28" o:title=""/>
                </v:shape>
                <v:shape id="Picture 22" o:spid="_x0000_s1038" type="#_x0000_t75" style="position:absolute;left:34766;top:10096;width:35357;height:24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">
                  <v:imagedata r:id="rId29" o:title=""/>
                </v:shape>
                <w10:wrap anchorx="margin"/>
              </v:group>
            </w:pict>
          </mc:Fallback>
        </mc:AlternateContent>
      </w:r>
    </w:p>
    <w:p w14:paraId="57FBB210" w14:textId="77777777" w:rsidR="007148CE" w:rsidRDefault="007148CE" w:rsidP="00B56BD5"/>
    <w:p w14:paraId="6DEAED05" w14:textId="77777777" w:rsidR="007148CE" w:rsidRDefault="007148CE" w:rsidP="00B56BD5"/>
    <w:p w14:paraId="6893D785" w14:textId="77777777" w:rsidR="00A33872" w:rsidRDefault="00A33872" w:rsidP="00B56BD5"/>
    <w:p w14:paraId="0ABFE927" w14:textId="77777777" w:rsidR="00A33872" w:rsidRDefault="00A33872" w:rsidP="00B56BD5"/>
    <w:p w14:paraId="7F603CDA" w14:textId="77777777" w:rsidR="00A33872" w:rsidRDefault="00A33872" w:rsidP="00B56BD5"/>
    <w:p w14:paraId="2A0B8689" w14:textId="77777777" w:rsidR="00A33872" w:rsidRDefault="00A33872" w:rsidP="00B56BD5"/>
    <w:p w14:paraId="1734FBAE" w14:textId="77777777" w:rsidR="00A33872" w:rsidRDefault="00A33872" w:rsidP="00B56BD5"/>
    <w:p w14:paraId="66A807BE" w14:textId="77777777" w:rsidR="00A33872" w:rsidRDefault="00A33872" w:rsidP="00B56BD5"/>
    <w:p w14:paraId="573DF371" w14:textId="77777777" w:rsidR="00A33872" w:rsidRDefault="00A33872" w:rsidP="00B56BD5"/>
    <w:p w14:paraId="7EB113B5" w14:textId="77777777" w:rsidR="00A33872" w:rsidRDefault="00A33872" w:rsidP="00B56BD5"/>
    <w:p w14:paraId="6A4E08E7" w14:textId="77777777" w:rsidR="007148CE" w:rsidRDefault="007148CE" w:rsidP="00B56BD5"/>
    <w:p w14:paraId="4EB87363" w14:textId="77777777" w:rsidR="007148CE" w:rsidRDefault="007148CE" w:rsidP="00B56BD5"/>
    <w:p w14:paraId="152F8545" w14:textId="77777777" w:rsidR="007148CE" w:rsidRDefault="007148CE" w:rsidP="00B56BD5"/>
    <w:p w14:paraId="5B18558C" w14:textId="77777777" w:rsidR="007148CE" w:rsidRDefault="007148CE" w:rsidP="00B56BD5"/>
    <w:p w14:paraId="4F96BF83" w14:textId="77777777" w:rsidR="007148CE" w:rsidRDefault="007148CE" w:rsidP="00B56BD5"/>
    <w:p w14:paraId="653DF4C1" w14:textId="77777777" w:rsidR="007148CE" w:rsidRDefault="007148CE" w:rsidP="00B56BD5"/>
    <w:p w14:paraId="14E38D19" w14:textId="77777777" w:rsidR="00FF4A85" w:rsidRDefault="00FF4A85" w:rsidP="00FF4A85">
      <w:r>
        <w:t xml:space="preserve">The following graph is box plot of the logged value for deflated revenues based on whether a movie was a part of a collection or not.  Just over 20% of the movies in our dataset were marked as being part of a collection.  These movies have a noticeably higher revenue than movies that are not part of a collection. </w:t>
      </w:r>
    </w:p>
    <w:p w14:paraId="78A8AAA8" w14:textId="77777777" w:rsidR="00FF4A85" w:rsidRDefault="00FF4A85" w:rsidP="00F97DE2">
      <w:pPr>
        <w:jc w:val="center"/>
      </w:pPr>
      <w:r>
        <w:rPr>
          <w:noProof/>
        </w:rPr>
        <w:drawing>
          <wp:inline distT="0" distB="0" distL="0" distR="0" wp14:anchorId="0DF446E7" wp14:editId="6F50BAE5">
            <wp:extent cx="4181475" cy="33147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81475" cy="3314700"/>
                    </a:xfrm>
                    <a:prstGeom prst="rect">
                      <a:avLst/>
                    </a:prstGeom>
                  </pic:spPr>
                </pic:pic>
              </a:graphicData>
            </a:graphic>
          </wp:inline>
        </w:drawing>
      </w:r>
    </w:p>
    <w:p w14:paraId="79A7E02B" w14:textId="77777777" w:rsidR="00B56BD5" w:rsidRDefault="00B56BD5" w:rsidP="00B56BD5">
      <w:r>
        <w:t>The following graph shows revenue by production company.  Because movies can have multiple production companies associated with it, there is double counting in these numbers.  Based on our data set, major production companies have released a few hundred movies over the entire time span of our data set.  That generally matches what can be found on BoxOfficeMojo</w:t>
      </w:r>
      <w:r w:rsidR="00F97DE2">
        <w:t>.com</w:t>
      </w:r>
      <w:r>
        <w:t xml:space="preserve"> on the market share of production companies</w:t>
      </w:r>
      <w:r>
        <w:rPr>
          <w:rStyle w:val="FootnoteReference"/>
        </w:rPr>
        <w:footnoteReference w:id="32"/>
      </w:r>
      <w:r>
        <w:t>.  In their data, major companies produce movies that number in the low teens or twenties each year.</w:t>
      </w:r>
    </w:p>
    <w:p w14:paraId="384FDC9D" w14:textId="77777777" w:rsidR="007148CE" w:rsidRDefault="00F97DE2" w:rsidP="00B56BD5">
      <w:r>
        <w:rPr>
          <w:noProof/>
        </w:rPr>
        <mc:AlternateContent>
          <mc:Choice Requires="wpg">
            <w:drawing>
              <wp:anchor distT="0" distB="0" distL="114300" distR="114300" simplePos="0" relativeHeight="251662336" behindDoc="0" locked="0" layoutInCell="1" allowOverlap="1" wp14:anchorId="071EDF20" wp14:editId="466292E2">
                <wp:simplePos x="0" y="0"/>
                <wp:positionH relativeFrom="column">
                  <wp:posOffset>584059</wp:posOffset>
                </wp:positionH>
                <wp:positionV relativeFrom="paragraph">
                  <wp:posOffset>72390</wp:posOffset>
                </wp:positionV>
                <wp:extent cx="5718126" cy="2631518"/>
                <wp:effectExtent l="0" t="0" r="0" b="0"/>
                <wp:wrapNone/>
                <wp:docPr id="29" name="Group 29"/>
                <wp:cNvGraphicFramePr/>
                <a:graphic xmlns:a="http://schemas.openxmlformats.org/drawingml/2006/main">
                  <a:graphicData uri="http://schemas.microsoft.com/office/word/2010/wordprocessingGroup">
                    <wpg:wgp>
                      <wpg:cNvGrpSpPr/>
                      <wpg:grpSpPr>
                        <a:xfrm>
                          <a:off x="0" y="0"/>
                          <a:ext cx="5718126" cy="2631518"/>
                          <a:chOff x="0" y="0"/>
                          <a:chExt cx="6562725" cy="3581400"/>
                        </a:xfrm>
                      </wpg:grpSpPr>
                      <pic:pic xmlns:pic="http://schemas.openxmlformats.org/drawingml/2006/picture">
                        <pic:nvPicPr>
                          <pic:cNvPr id="25" name="Picture 25"/>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2085975" y="0"/>
                            <a:ext cx="4476750" cy="3581400"/>
                          </a:xfrm>
                          <a:prstGeom prst="rect">
                            <a:avLst/>
                          </a:prstGeom>
                        </pic:spPr>
                      </pic:pic>
                      <pic:pic xmlns:pic="http://schemas.openxmlformats.org/drawingml/2006/picture">
                        <pic:nvPicPr>
                          <pic:cNvPr id="26" name="Picture 26"/>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180975"/>
                            <a:ext cx="1666875" cy="200533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9D9FD52" id="Group 29" o:spid="_x0000_s1026" style="position:absolute;margin-left:46pt;margin-top:5.7pt;width:450.25pt;height:207.2pt;z-index:251662336;mso-width-relative:margin;mso-height-relative:margin" coordsize="65627,35814"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">
                <v:shape id="Picture 25" o:spid="_x0000_s1027" type="#_x0000_t75" style="position:absolute;left:20859;width:44768;height:35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">
                  <v:imagedata r:id="rId33" o:title=""/>
                </v:shape>
                <v:shape id="Picture 26" o:spid="_x0000_s1028" type="#_x0000_t75" style="position:absolute;top:1809;width:16668;height:20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">
                  <v:imagedata r:id="rId34" o:title=""/>
                </v:shape>
              </v:group>
            </w:pict>
          </mc:Fallback>
        </mc:AlternateContent>
      </w:r>
    </w:p>
    <w:p w14:paraId="6ACF4AC6" w14:textId="77777777" w:rsidR="007148CE" w:rsidRDefault="007148CE" w:rsidP="00B56BD5"/>
    <w:p w14:paraId="2D7482AB" w14:textId="77777777" w:rsidR="00B56BD5" w:rsidRDefault="00B56BD5" w:rsidP="00B56BD5"/>
    <w:p w14:paraId="69C5B3F5" w14:textId="77777777" w:rsidR="00B56BD5" w:rsidRDefault="00B56BD5" w:rsidP="00B56BD5"/>
    <w:p w14:paraId="6095B60A" w14:textId="77777777" w:rsidR="00B56BD5" w:rsidRDefault="00B56BD5" w:rsidP="00B56BD5"/>
    <w:p w14:paraId="6A757705" w14:textId="77777777" w:rsidR="00B56BD5" w:rsidRDefault="00B56BD5" w:rsidP="00B56BD5">
      <w:pPr>
        <w:rPr>
          <w:rFonts w:asciiTheme="majorHAnsi" w:eastAsiaTheme="majorEastAsia" w:hAnsiTheme="majorHAnsi" w:cstheme="majorBidi"/>
          <w:color w:val="2F5496" w:themeColor="accent1" w:themeShade="BF"/>
          <w:sz w:val="26"/>
          <w:szCs w:val="26"/>
        </w:rPr>
      </w:pPr>
    </w:p>
    <w:p w14:paraId="3763EF68" w14:textId="77777777" w:rsidR="00B56BD5" w:rsidRDefault="00B56BD5" w:rsidP="00B56BD5">
      <w:pPr>
        <w:rPr>
          <w:rFonts w:asciiTheme="majorHAnsi" w:eastAsiaTheme="majorEastAsia" w:hAnsiTheme="majorHAnsi" w:cstheme="majorBidi"/>
          <w:color w:val="2F5496" w:themeColor="accent1" w:themeShade="BF"/>
          <w:sz w:val="26"/>
          <w:szCs w:val="26"/>
        </w:rPr>
      </w:pPr>
    </w:p>
    <w:p w14:paraId="0FE43489" w14:textId="77777777" w:rsidR="00B56BD5" w:rsidRDefault="00B56BD5" w:rsidP="00B56BD5">
      <w:pPr>
        <w:rPr>
          <w:rFonts w:asciiTheme="majorHAnsi" w:eastAsiaTheme="majorEastAsia" w:hAnsiTheme="majorHAnsi" w:cstheme="majorBidi"/>
          <w:color w:val="2F5496" w:themeColor="accent1" w:themeShade="BF"/>
          <w:sz w:val="26"/>
          <w:szCs w:val="26"/>
        </w:rPr>
      </w:pPr>
    </w:p>
    <w:p w14:paraId="40C037BF" w14:textId="77777777" w:rsidR="00B56BD5" w:rsidRDefault="00B56BD5" w:rsidP="00B56BD5">
      <w:pPr>
        <w:rPr>
          <w:rFonts w:asciiTheme="majorHAnsi" w:eastAsiaTheme="majorEastAsia" w:hAnsiTheme="majorHAnsi" w:cstheme="majorBidi"/>
          <w:color w:val="2F5496" w:themeColor="accent1" w:themeShade="BF"/>
          <w:sz w:val="26"/>
          <w:szCs w:val="26"/>
        </w:rPr>
      </w:pPr>
    </w:p>
    <w:p w14:paraId="29277B45" w14:textId="77777777" w:rsidR="00B56BD5" w:rsidRDefault="00B56BD5" w:rsidP="00B56BD5">
      <w:pPr>
        <w:rPr>
          <w:rFonts w:asciiTheme="majorHAnsi" w:eastAsiaTheme="majorEastAsia" w:hAnsiTheme="majorHAnsi" w:cstheme="majorBidi"/>
          <w:color w:val="2F5496" w:themeColor="accent1" w:themeShade="BF"/>
          <w:sz w:val="26"/>
          <w:szCs w:val="26"/>
        </w:rPr>
      </w:pPr>
    </w:p>
    <w:p w14:paraId="6AB0DA95" w14:textId="77777777" w:rsidR="00B56BD5" w:rsidRDefault="00B56BD5" w:rsidP="00B56BD5">
      <w:pPr>
        <w:rPr>
          <w:rFonts w:asciiTheme="majorHAnsi" w:eastAsiaTheme="majorEastAsia" w:hAnsiTheme="majorHAnsi" w:cstheme="majorBidi"/>
          <w:color w:val="2F5496" w:themeColor="accent1" w:themeShade="BF"/>
          <w:sz w:val="26"/>
          <w:szCs w:val="26"/>
        </w:rPr>
      </w:pPr>
    </w:p>
    <w:p w14:paraId="1DBE8223" w14:textId="77777777" w:rsidR="00B56BD5" w:rsidRDefault="00B56BD5" w:rsidP="00B56BD5">
      <w:pPr>
        <w:rPr>
          <w:rFonts w:asciiTheme="majorHAnsi" w:eastAsiaTheme="majorEastAsia" w:hAnsiTheme="majorHAnsi" w:cstheme="majorBidi"/>
          <w:color w:val="2F5496" w:themeColor="accent1" w:themeShade="BF"/>
          <w:sz w:val="26"/>
          <w:szCs w:val="26"/>
        </w:rPr>
      </w:pPr>
    </w:p>
    <w:p w14:paraId="309343CB" w14:textId="77777777" w:rsidR="00B56BD5" w:rsidRDefault="00B56BD5" w:rsidP="00B56BD5">
      <w:pPr>
        <w:rPr>
          <w:rFonts w:asciiTheme="majorHAnsi" w:eastAsiaTheme="majorEastAsia" w:hAnsiTheme="majorHAnsi" w:cstheme="majorBidi"/>
          <w:color w:val="2F5496" w:themeColor="accent1" w:themeShade="BF"/>
          <w:sz w:val="26"/>
          <w:szCs w:val="26"/>
        </w:rPr>
      </w:pPr>
    </w:p>
    <w:p w14:paraId="1C9C9CBD" w14:textId="77777777" w:rsidR="00B56BD5" w:rsidRDefault="00B56BD5" w:rsidP="00B56BD5">
      <w:pPr>
        <w:rPr>
          <w:rFonts w:asciiTheme="majorHAnsi" w:eastAsiaTheme="majorEastAsia" w:hAnsiTheme="majorHAnsi" w:cstheme="majorBidi"/>
          <w:color w:val="2F5496" w:themeColor="accent1" w:themeShade="BF"/>
          <w:sz w:val="26"/>
          <w:szCs w:val="26"/>
        </w:rPr>
      </w:pPr>
    </w:p>
    <w:p w14:paraId="3F35B7E8" w14:textId="77777777" w:rsidR="00B56BD5" w:rsidRDefault="00B56BD5" w:rsidP="00B56BD5">
      <w:r>
        <w:lastRenderedPageBreak/>
        <w:t>The following graph shows the revenue by genre.  Because movies can have multiple genres associated with it, there is double counting in these numbers.   Action and/or Adventure movies earned the most amount of money in our data set.  Documentaries earned the least amount of money.</w:t>
      </w:r>
    </w:p>
    <w:p w14:paraId="0ADD106F" w14:textId="77777777" w:rsidR="00B56BD5" w:rsidRDefault="00F97DE2" w:rsidP="00B56BD5">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mc:AlternateContent>
          <mc:Choice Requires="wpg">
            <w:drawing>
              <wp:anchor distT="0" distB="0" distL="114300" distR="114300" simplePos="0" relativeHeight="251663360" behindDoc="0" locked="0" layoutInCell="1" allowOverlap="1" wp14:anchorId="4EA9D426" wp14:editId="643C8CCB">
                <wp:simplePos x="0" y="0"/>
                <wp:positionH relativeFrom="column">
                  <wp:posOffset>542290</wp:posOffset>
                </wp:positionH>
                <wp:positionV relativeFrom="paragraph">
                  <wp:posOffset>128188</wp:posOffset>
                </wp:positionV>
                <wp:extent cx="5614781" cy="3559877"/>
                <wp:effectExtent l="0" t="0" r="0" b="0"/>
                <wp:wrapNone/>
                <wp:docPr id="30" name="Group 30"/>
                <wp:cNvGraphicFramePr/>
                <a:graphic xmlns:a="http://schemas.openxmlformats.org/drawingml/2006/main">
                  <a:graphicData uri="http://schemas.microsoft.com/office/word/2010/wordprocessingGroup">
                    <wpg:wgp>
                      <wpg:cNvGrpSpPr/>
                      <wpg:grpSpPr>
                        <a:xfrm>
                          <a:off x="0" y="0"/>
                          <a:ext cx="5614781" cy="3559877"/>
                          <a:chOff x="0" y="0"/>
                          <a:chExt cx="6791325" cy="5205095"/>
                        </a:xfrm>
                      </wpg:grpSpPr>
                      <pic:pic xmlns:pic="http://schemas.openxmlformats.org/drawingml/2006/picture">
                        <pic:nvPicPr>
                          <pic:cNvPr id="27" name="Picture 27"/>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247650"/>
                            <a:ext cx="1852930" cy="1762125"/>
                          </a:xfrm>
                          <a:prstGeom prst="rect">
                            <a:avLst/>
                          </a:prstGeom>
                          <a:noFill/>
                          <a:ln>
                            <a:noFill/>
                          </a:ln>
                        </pic:spPr>
                      </pic:pic>
                      <pic:pic xmlns:pic="http://schemas.openxmlformats.org/drawingml/2006/picture">
                        <pic:nvPicPr>
                          <pic:cNvPr id="28" name="Picture 2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2305050" y="0"/>
                            <a:ext cx="4486275" cy="52050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5F955AB" id="Group 30" o:spid="_x0000_s1026" style="position:absolute;margin-left:42.7pt;margin-top:10.1pt;width:442.1pt;height:280.3pt;z-index:251663360;mso-width-relative:margin;mso-height-relative:margin" coordsize="67913,52050"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">
                <v:shape id="Picture 27" o:spid="_x0000_s1027" type="#_x0000_t75" style="position:absolute;top:2476;width:18529;height:17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">
                  <v:imagedata r:id="rId37" o:title=""/>
                </v:shape>
                <v:shape id="Picture 28" o:spid="_x0000_s1028" type="#_x0000_t75" style="position:absolute;left:23050;width:44863;height:52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">
                  <v:imagedata r:id="rId38" o:title=""/>
                </v:shape>
              </v:group>
            </w:pict>
          </mc:Fallback>
        </mc:AlternateContent>
      </w:r>
    </w:p>
    <w:p w14:paraId="5DCC1AEF" w14:textId="77777777" w:rsidR="00B56BD5" w:rsidRDefault="00B56BD5" w:rsidP="00B56BD5">
      <w:pPr>
        <w:rPr>
          <w:rFonts w:asciiTheme="majorHAnsi" w:eastAsiaTheme="majorEastAsia" w:hAnsiTheme="majorHAnsi" w:cstheme="majorBidi"/>
          <w:color w:val="2F5496" w:themeColor="accent1" w:themeShade="BF"/>
          <w:sz w:val="26"/>
          <w:szCs w:val="26"/>
        </w:rPr>
      </w:pPr>
    </w:p>
    <w:p w14:paraId="7A322DE5" w14:textId="77777777" w:rsidR="00B56BD5" w:rsidRDefault="00B56BD5" w:rsidP="00B56BD5">
      <w:pPr>
        <w:rPr>
          <w:rFonts w:asciiTheme="majorHAnsi" w:eastAsiaTheme="majorEastAsia" w:hAnsiTheme="majorHAnsi" w:cstheme="majorBidi"/>
          <w:color w:val="2F5496" w:themeColor="accent1" w:themeShade="BF"/>
          <w:sz w:val="26"/>
          <w:szCs w:val="26"/>
        </w:rPr>
      </w:pPr>
    </w:p>
    <w:p w14:paraId="721799AF" w14:textId="77777777" w:rsidR="00B56BD5" w:rsidRDefault="00B56BD5" w:rsidP="00B56BD5">
      <w:pPr>
        <w:rPr>
          <w:rFonts w:asciiTheme="majorHAnsi" w:eastAsiaTheme="majorEastAsia" w:hAnsiTheme="majorHAnsi" w:cstheme="majorBidi"/>
          <w:color w:val="2F5496" w:themeColor="accent1" w:themeShade="BF"/>
          <w:sz w:val="26"/>
          <w:szCs w:val="26"/>
        </w:rPr>
      </w:pPr>
    </w:p>
    <w:p w14:paraId="0E6FB335" w14:textId="77777777" w:rsidR="00B56BD5" w:rsidRDefault="00B56BD5" w:rsidP="00B56BD5">
      <w:pPr>
        <w:rPr>
          <w:rFonts w:asciiTheme="majorHAnsi" w:eastAsiaTheme="majorEastAsia" w:hAnsiTheme="majorHAnsi" w:cstheme="majorBidi"/>
          <w:color w:val="2F5496" w:themeColor="accent1" w:themeShade="BF"/>
          <w:sz w:val="26"/>
          <w:szCs w:val="26"/>
        </w:rPr>
      </w:pPr>
    </w:p>
    <w:p w14:paraId="6E3AA9A1" w14:textId="77777777" w:rsidR="00B56BD5" w:rsidRDefault="00B56BD5" w:rsidP="00B56BD5">
      <w:pPr>
        <w:rPr>
          <w:rFonts w:asciiTheme="majorHAnsi" w:eastAsiaTheme="majorEastAsia" w:hAnsiTheme="majorHAnsi" w:cstheme="majorBidi"/>
          <w:color w:val="2F5496" w:themeColor="accent1" w:themeShade="BF"/>
          <w:sz w:val="26"/>
          <w:szCs w:val="26"/>
        </w:rPr>
      </w:pPr>
    </w:p>
    <w:p w14:paraId="5B8A7A3A" w14:textId="77777777" w:rsidR="00B56BD5" w:rsidRDefault="00B56BD5" w:rsidP="00B56BD5">
      <w:pPr>
        <w:rPr>
          <w:rFonts w:asciiTheme="majorHAnsi" w:eastAsiaTheme="majorEastAsia" w:hAnsiTheme="majorHAnsi" w:cstheme="majorBidi"/>
          <w:color w:val="2F5496" w:themeColor="accent1" w:themeShade="BF"/>
          <w:sz w:val="26"/>
          <w:szCs w:val="26"/>
        </w:rPr>
      </w:pPr>
    </w:p>
    <w:p w14:paraId="6A7FDCE8" w14:textId="77777777" w:rsidR="00B56BD5" w:rsidRDefault="00B56BD5" w:rsidP="00B56BD5"/>
    <w:p w14:paraId="464AA851" w14:textId="77777777" w:rsidR="00B56BD5" w:rsidRDefault="00B56BD5" w:rsidP="00B56BD5"/>
    <w:p w14:paraId="392804D1" w14:textId="77777777" w:rsidR="00B56BD5" w:rsidRDefault="00B56BD5" w:rsidP="00B56BD5"/>
    <w:p w14:paraId="4F4D9426" w14:textId="77777777" w:rsidR="00B56BD5" w:rsidRDefault="00B56BD5" w:rsidP="00B56BD5"/>
    <w:p w14:paraId="6E3967EB" w14:textId="77777777" w:rsidR="00B56BD5" w:rsidRDefault="00B56BD5" w:rsidP="00B56BD5"/>
    <w:p w14:paraId="2B5494B7" w14:textId="77777777" w:rsidR="00B56BD5" w:rsidRDefault="00B56BD5" w:rsidP="00B56BD5"/>
    <w:p w14:paraId="66D9EB26" w14:textId="77777777" w:rsidR="00B56BD5" w:rsidRDefault="00B56BD5" w:rsidP="00B56BD5"/>
    <w:p w14:paraId="511EF342" w14:textId="77777777" w:rsidR="00B56BD5" w:rsidRDefault="00B56BD5" w:rsidP="00B56BD5"/>
    <w:p w14:paraId="2B671EBE" w14:textId="77777777" w:rsidR="00B56BD5" w:rsidRDefault="00B56BD5" w:rsidP="00B56BD5"/>
    <w:p w14:paraId="2E132ADA" w14:textId="77777777" w:rsidR="00B56BD5" w:rsidRDefault="00B56BD5" w:rsidP="00B56BD5"/>
    <w:p w14:paraId="305FC024" w14:textId="77777777" w:rsidR="00B56BD5" w:rsidRDefault="00B56BD5" w:rsidP="00B56BD5"/>
    <w:p w14:paraId="645B01D6" w14:textId="77777777" w:rsidR="00B56BD5" w:rsidRDefault="00B56BD5" w:rsidP="00B56BD5"/>
    <w:p w14:paraId="12626A01" w14:textId="77777777" w:rsidR="00B56BD5" w:rsidRDefault="00B56BD5" w:rsidP="00B56BD5">
      <w:r>
        <w:t xml:space="preserve">Lastly, we looked at a count of movies by their profitability.  We use the Profit Bucket feature generated in Section 4, Part 4A, where movies are categorized by how much revenue was earned in relation to its production budget.  Based on our data set, a plurality of movies (almost 40%) do not earn back enough to even offset just their production budget.  </w:t>
      </w:r>
    </w:p>
    <w:p w14:paraId="6489541F" w14:textId="77777777" w:rsidR="00B56BD5" w:rsidRDefault="00F97DE2" w:rsidP="00B56BD5">
      <w:r>
        <w:rPr>
          <w:noProof/>
        </w:rPr>
        <mc:AlternateContent>
          <mc:Choice Requires="wpg">
            <w:drawing>
              <wp:anchor distT="0" distB="0" distL="114300" distR="114300" simplePos="0" relativeHeight="251664384" behindDoc="0" locked="0" layoutInCell="1" allowOverlap="1" wp14:anchorId="01F24388" wp14:editId="46156E94">
                <wp:simplePos x="0" y="0"/>
                <wp:positionH relativeFrom="margin">
                  <wp:posOffset>63500</wp:posOffset>
                </wp:positionH>
                <wp:positionV relativeFrom="paragraph">
                  <wp:posOffset>141260</wp:posOffset>
                </wp:positionV>
                <wp:extent cx="6388100" cy="3009900"/>
                <wp:effectExtent l="0" t="0" r="0" b="0"/>
                <wp:wrapNone/>
                <wp:docPr id="194" name="Group 194"/>
                <wp:cNvGraphicFramePr/>
                <a:graphic xmlns:a="http://schemas.openxmlformats.org/drawingml/2006/main">
                  <a:graphicData uri="http://schemas.microsoft.com/office/word/2010/wordprocessingGroup">
                    <wpg:wgp>
                      <wpg:cNvGrpSpPr/>
                      <wpg:grpSpPr>
                        <a:xfrm>
                          <a:off x="0" y="0"/>
                          <a:ext cx="6388100" cy="3009900"/>
                          <a:chOff x="0" y="0"/>
                          <a:chExt cx="6743700" cy="3216275"/>
                        </a:xfrm>
                      </wpg:grpSpPr>
                      <pic:pic xmlns:pic="http://schemas.openxmlformats.org/drawingml/2006/picture">
                        <pic:nvPicPr>
                          <pic:cNvPr id="192" name="Picture 192"/>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581150" y="0"/>
                            <a:ext cx="5162550" cy="3216275"/>
                          </a:xfrm>
                          <a:prstGeom prst="rect">
                            <a:avLst/>
                          </a:prstGeom>
                        </pic:spPr>
                      </pic:pic>
                      <pic:pic xmlns:pic="http://schemas.openxmlformats.org/drawingml/2006/picture">
                        <pic:nvPicPr>
                          <pic:cNvPr id="31" name="Picture 3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419100"/>
                            <a:ext cx="1304925" cy="923925"/>
                          </a:xfrm>
                          <a:prstGeom prst="rect">
                            <a:avLst/>
                          </a:prstGeom>
                        </pic:spPr>
                      </pic:pic>
                      <wps:wsp>
                        <wps:cNvPr id="193" name="Text Box 2"/>
                        <wps:cNvSpPr txBox="1">
                          <a:spLocks noChangeArrowheads="1"/>
                        </wps:cNvSpPr>
                        <wps:spPr bwMode="auto">
                          <a:xfrm>
                            <a:off x="0" y="133350"/>
                            <a:ext cx="1272540" cy="274320"/>
                          </a:xfrm>
                          <a:prstGeom prst="rect">
                            <a:avLst/>
                          </a:prstGeom>
                          <a:noFill/>
                          <a:ln w="9525">
                            <a:noFill/>
                            <a:miter lim="800000"/>
                            <a:headEnd/>
                            <a:tailEnd/>
                          </a:ln>
                        </wps:spPr>
                        <wps:txbx>
                          <w:txbxContent>
                            <w:p w14:paraId="6C81DE67" w14:textId="77777777" w:rsidR="00573CC3" w:rsidRDefault="00573CC3" w:rsidP="00B56BD5">
                              <w:r>
                                <w:t>Bucket    # movies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D5F7651" id="Group 194" o:spid="_x0000_s1039" style="position:absolute;margin-left:5pt;margin-top:11.1pt;width:503pt;height:237pt;z-index:251664384;mso-position-horizontal-relative:margin;mso-width-relative:margin;mso-height-relative:margin" coordsize="67437,32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">
                <v:shape id="Picture 192" o:spid="_x0000_s1040" type="#_x0000_t75" style="position:absolute;left:15811;width:51626;height:32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">
                  <v:imagedata r:id="rId41" o:title=""/>
                </v:shape>
                <v:shape id="Picture 31" o:spid="_x0000_s1041" type="#_x0000_t75" style="position:absolute;top:4191;width:13049;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">
                  <v:imagedata r:id="rId42" o:title=""/>
                </v:shape>
                <v:shape id="Text Box 2" o:spid="_x0000_s1042" type="#_x0000_t202" style="position:absolute;top:1333;width:12725;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" filled="f" stroked="f">
                  <v:textbox>
                    <w:txbxContent>
                      <w:p w:rsidR="00573CC3" w:rsidRDefault="00573CC3" w:rsidP="00B56BD5">
                        <w:r>
                          <w:t>Bucket    # movies</w:t>
                        </w:r>
                      </w:p>
                    </w:txbxContent>
                  </v:textbox>
                </v:shape>
                <w10:wrap anchorx="margin"/>
              </v:group>
            </w:pict>
          </mc:Fallback>
        </mc:AlternateContent>
      </w:r>
    </w:p>
    <w:p w14:paraId="036D061A" w14:textId="77777777" w:rsidR="00B56BD5" w:rsidRDefault="00B56BD5" w:rsidP="00B56BD5"/>
    <w:p w14:paraId="088FC8F3" w14:textId="77777777" w:rsidR="00B56BD5" w:rsidRDefault="00B56BD5" w:rsidP="00B56BD5"/>
    <w:p w14:paraId="0F1CB9EB" w14:textId="77777777" w:rsidR="00B56BD5" w:rsidRDefault="00B56BD5" w:rsidP="00B56BD5"/>
    <w:p w14:paraId="5C152338" w14:textId="77777777" w:rsidR="00B56BD5" w:rsidRDefault="00B56BD5" w:rsidP="00B56BD5">
      <w:pPr>
        <w:rPr>
          <w:rFonts w:asciiTheme="majorHAnsi" w:eastAsiaTheme="majorEastAsia" w:hAnsiTheme="majorHAnsi" w:cstheme="majorBidi"/>
          <w:color w:val="2F5496" w:themeColor="accent1" w:themeShade="BF"/>
          <w:sz w:val="26"/>
          <w:szCs w:val="26"/>
        </w:rPr>
      </w:pPr>
    </w:p>
    <w:p w14:paraId="31F4F3AF" w14:textId="77777777" w:rsidR="00B56BD5" w:rsidRDefault="00B56BD5" w:rsidP="00B56BD5">
      <w:pPr>
        <w:rPr>
          <w:rFonts w:asciiTheme="majorHAnsi" w:eastAsiaTheme="majorEastAsia" w:hAnsiTheme="majorHAnsi" w:cstheme="majorBidi"/>
          <w:color w:val="2F5496" w:themeColor="accent1" w:themeShade="BF"/>
          <w:sz w:val="26"/>
          <w:szCs w:val="26"/>
        </w:rPr>
      </w:pPr>
      <w:r w:rsidRPr="00F51578">
        <w:rPr>
          <w:noProof/>
        </w:rPr>
        <w:t xml:space="preserve"> </w:t>
      </w:r>
    </w:p>
    <w:p w14:paraId="1D356056" w14:textId="77777777" w:rsidR="00B56BD5" w:rsidRDefault="00B56BD5" w:rsidP="00B56BD5"/>
    <w:p w14:paraId="23BD7BF7" w14:textId="77777777" w:rsidR="00B56BD5" w:rsidRDefault="00B56BD5" w:rsidP="00B56BD5"/>
    <w:p w14:paraId="37497977" w14:textId="77777777" w:rsidR="00B56BD5" w:rsidRDefault="00B56BD5" w:rsidP="00B56BD5"/>
    <w:p w14:paraId="18C58FB1" w14:textId="77777777" w:rsidR="00B56BD5" w:rsidRDefault="00B56BD5" w:rsidP="00B56BD5"/>
    <w:p w14:paraId="6E263B63" w14:textId="77777777" w:rsidR="00B56BD5" w:rsidRDefault="00B56BD5" w:rsidP="00B56BD5"/>
    <w:p w14:paraId="4BC126BF" w14:textId="77777777" w:rsidR="00474E95" w:rsidRDefault="00474E95" w:rsidP="00B56BD5"/>
    <w:p w14:paraId="4BF848E0" w14:textId="77777777" w:rsidR="00474E95" w:rsidRDefault="00474E95" w:rsidP="00B56BD5"/>
    <w:p w14:paraId="0F108AE6" w14:textId="77777777" w:rsidR="00474E95" w:rsidRDefault="00474E95" w:rsidP="00B56BD5"/>
    <w:p w14:paraId="08AD6503" w14:textId="77777777" w:rsidR="00474E95" w:rsidRDefault="00474E95" w:rsidP="00B56BD5"/>
    <w:p w14:paraId="7F08D431" w14:textId="77777777" w:rsidR="00474E95" w:rsidRDefault="00474E95" w:rsidP="00B56BD5"/>
    <w:p w14:paraId="10C14D2C" w14:textId="77777777" w:rsidR="00474E95" w:rsidRDefault="00474E95" w:rsidP="00B56BD5"/>
    <w:p w14:paraId="62BA3DB7" w14:textId="77777777" w:rsidR="00474E95" w:rsidRDefault="00474E95" w:rsidP="00B56BD5"/>
    <w:p w14:paraId="1DDE802E" w14:textId="77777777" w:rsidR="00B56BD5" w:rsidRDefault="00B56BD5" w:rsidP="00B56BD5">
      <w:r>
        <w:lastRenderedPageBreak/>
        <w:t>A further grouping that we performed, and will eventually use in our classification models, is to group movies based on whether they earned at least twice as much as their production budget.  This feature is called Profit Bucket Binary. This follows the literature described earlier on how to measure whether a movie actually made a profit, after considering additional costs such as marketing and distribution.  A 1 indicates the movie earned at least twice as much, while a 0 indicates otherwise.  Still, a majority of movies did not make a profit under this classification.</w:t>
      </w:r>
    </w:p>
    <w:p w14:paraId="7BE8315C" w14:textId="77777777" w:rsidR="00474E95" w:rsidRDefault="00474E95" w:rsidP="00B56BD5"/>
    <w:p w14:paraId="15BA8FA9" w14:textId="77777777" w:rsidR="00B56BD5" w:rsidRDefault="00B56BD5" w:rsidP="00B56BD5"/>
    <w:p w14:paraId="3125F5FA" w14:textId="77777777" w:rsidR="00B56BD5" w:rsidRDefault="00791D34" w:rsidP="00B56BD5">
      <w:r>
        <w:rPr>
          <w:noProof/>
        </w:rPr>
        <mc:AlternateContent>
          <mc:Choice Requires="wpg">
            <w:drawing>
              <wp:anchor distT="0" distB="0" distL="114300" distR="114300" simplePos="0" relativeHeight="251665408" behindDoc="0" locked="0" layoutInCell="1" allowOverlap="1" wp14:anchorId="3F400A1F" wp14:editId="16D11664">
                <wp:simplePos x="0" y="0"/>
                <wp:positionH relativeFrom="margin">
                  <wp:posOffset>-91440</wp:posOffset>
                </wp:positionH>
                <wp:positionV relativeFrom="paragraph">
                  <wp:posOffset>108123</wp:posOffset>
                </wp:positionV>
                <wp:extent cx="6369050" cy="2984500"/>
                <wp:effectExtent l="0" t="0" r="0" b="6350"/>
                <wp:wrapNone/>
                <wp:docPr id="198" name="Group 198"/>
                <wp:cNvGraphicFramePr/>
                <a:graphic xmlns:a="http://schemas.openxmlformats.org/drawingml/2006/main">
                  <a:graphicData uri="http://schemas.microsoft.com/office/word/2010/wordprocessingGroup">
                    <wpg:wgp>
                      <wpg:cNvGrpSpPr/>
                      <wpg:grpSpPr>
                        <a:xfrm>
                          <a:off x="0" y="0"/>
                          <a:ext cx="6369050" cy="2984500"/>
                          <a:chOff x="0" y="0"/>
                          <a:chExt cx="6369050" cy="2962275"/>
                        </a:xfrm>
                      </wpg:grpSpPr>
                      <pic:pic xmlns:pic="http://schemas.openxmlformats.org/drawingml/2006/picture">
                        <pic:nvPicPr>
                          <pic:cNvPr id="195" name="Picture 195"/>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71450" y="561975"/>
                            <a:ext cx="914400" cy="304800"/>
                          </a:xfrm>
                          <a:prstGeom prst="rect">
                            <a:avLst/>
                          </a:prstGeom>
                        </pic:spPr>
                      </pic:pic>
                      <pic:pic xmlns:pic="http://schemas.openxmlformats.org/drawingml/2006/picture">
                        <pic:nvPicPr>
                          <pic:cNvPr id="196" name="Picture 196"/>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1762125" y="0"/>
                            <a:ext cx="4606925" cy="2962275"/>
                          </a:xfrm>
                          <a:prstGeom prst="rect">
                            <a:avLst/>
                          </a:prstGeom>
                        </pic:spPr>
                      </pic:pic>
                      <wps:wsp>
                        <wps:cNvPr id="197" name="Text Box 2"/>
                        <wps:cNvSpPr txBox="1">
                          <a:spLocks noChangeArrowheads="1"/>
                        </wps:cNvSpPr>
                        <wps:spPr bwMode="auto">
                          <a:xfrm>
                            <a:off x="0" y="295275"/>
                            <a:ext cx="1272540" cy="274320"/>
                          </a:xfrm>
                          <a:prstGeom prst="rect">
                            <a:avLst/>
                          </a:prstGeom>
                          <a:noFill/>
                          <a:ln w="9525">
                            <a:noFill/>
                            <a:miter lim="800000"/>
                            <a:headEnd/>
                            <a:tailEnd/>
                          </a:ln>
                        </wps:spPr>
                        <wps:txbx>
                          <w:txbxContent>
                            <w:p w14:paraId="61156EFD" w14:textId="77777777" w:rsidR="00573CC3" w:rsidRDefault="00573CC3" w:rsidP="00B56BD5">
                              <w:r>
                                <w:t>Bucket    # movies</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F4B9488" id="Group 198" o:spid="_x0000_s1043" style="position:absolute;margin-left:-7.2pt;margin-top:8.5pt;width:501.5pt;height:235pt;z-index:251665408;mso-position-horizontal-relative:margin;mso-height-relative:margin" coordsize="63690,29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">
                <v:shape id="Picture 195" o:spid="_x0000_s1044" type="#_x0000_t75" style="position:absolute;left:1714;top:5619;width:9144;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">
                  <v:imagedata r:id="rId45" o:title=""/>
                </v:shape>
                <v:shape id="Picture 196" o:spid="_x0000_s1045" type="#_x0000_t75" style="position:absolute;left:17621;width:46069;height:29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">
                  <v:imagedata r:id="rId46" o:title=""/>
                </v:shape>
                <v:shape id="Text Box 2" o:spid="_x0000_s1046" type="#_x0000_t202" style="position:absolute;top:2952;width:12725;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" filled="f" stroked="f">
                  <v:textbox>
                    <w:txbxContent>
                      <w:p w:rsidR="00573CC3" w:rsidRDefault="00573CC3" w:rsidP="00B56BD5">
                        <w:r>
                          <w:t>Bucket    # movies</w:t>
                        </w:r>
                      </w:p>
                    </w:txbxContent>
                  </v:textbox>
                </v:shape>
                <w10:wrap anchorx="margin"/>
              </v:group>
            </w:pict>
          </mc:Fallback>
        </mc:AlternateContent>
      </w:r>
      <w:r w:rsidR="00B56BD5">
        <w:br w:type="page"/>
      </w:r>
    </w:p>
    <w:p w14:paraId="185A3869" w14:textId="77777777" w:rsidR="00474E95" w:rsidRPr="00474E95" w:rsidRDefault="00F97DE2" w:rsidP="00F97DE2">
      <w:pPr>
        <w:pStyle w:val="Heading2"/>
        <w:spacing w:after="120"/>
      </w:pPr>
      <w:bookmarkStart w:id="195" w:name="_Toc524111789"/>
      <w:r>
        <w:lastRenderedPageBreak/>
        <w:t>Part 5B: Feature S</w:t>
      </w:r>
      <w:r w:rsidR="00B56BD5">
        <w:t>election</w:t>
      </w:r>
      <w:bookmarkEnd w:id="195"/>
    </w:p>
    <w:p w14:paraId="5832DDA6" w14:textId="77777777" w:rsidR="00474E95" w:rsidRDefault="00B56BD5" w:rsidP="00F97DE2">
      <w:pPr>
        <w:spacing w:after="120"/>
      </w:pPr>
      <w:r>
        <w:t xml:space="preserve">Our feature selection notebook is called </w:t>
      </w:r>
      <w:proofErr w:type="spellStart"/>
      <w:r>
        <w:t>featureSelectionMoviesData.ipynb</w:t>
      </w:r>
      <w:proofErr w:type="spellEnd"/>
      <w:r>
        <w:rPr>
          <w:rStyle w:val="FootnoteReference"/>
        </w:rPr>
        <w:footnoteReference w:id="33"/>
      </w:r>
      <w:r>
        <w:t xml:space="preserve">.  The first step of feature selection was creating a Rank2D visualization from the </w:t>
      </w:r>
      <w:proofErr w:type="spellStart"/>
      <w:r>
        <w:t>Yellowbrick</w:t>
      </w:r>
      <w:proofErr w:type="spellEnd"/>
      <w:r>
        <w:t xml:space="preserve"> package of all the variables in order to see what correlated with Revenue.  Revenue is the first column in the following Rank2D visualization.  The most positively correlated features were Budget, IMDB votes, whether the movie is a part of a collection, past revenues of a movie’s writers and directors, how many minor award nominations the movie received, and whether the genre was Action and/or Adventure.  The more negatively correlated features were if a movie was rated R or Other, if the genre was Documentary or Drama, or if the movie was released in the Fall, which matches what we saw in our data exploration phase.</w:t>
      </w:r>
    </w:p>
    <w:p w14:paraId="326E0A6A" w14:textId="77777777" w:rsidR="00474E95" w:rsidRDefault="00B56BD5" w:rsidP="00F97DE2">
      <w:pPr>
        <w:spacing w:after="120"/>
      </w:pPr>
      <w:r>
        <w:t xml:space="preserve">In terms of correlations among the features themselves, as expected, the Rotten Tomatoes rating, IMDB rating, and Metacritic rating are highly correlated with each other.  In addition, the number of award nominations or wins is correlated with movie ratings.  </w:t>
      </w:r>
    </w:p>
    <w:p w14:paraId="42924792" w14:textId="77777777" w:rsidR="00474E95" w:rsidRDefault="00474E95" w:rsidP="00B56BD5"/>
    <w:p w14:paraId="00D07553" w14:textId="77777777" w:rsidR="00B56BD5" w:rsidRDefault="00B56BD5" w:rsidP="00474E95">
      <w:pPr>
        <w:jc w:val="center"/>
      </w:pPr>
      <w:r>
        <w:rPr>
          <w:noProof/>
        </w:rPr>
        <w:drawing>
          <wp:inline distT="0" distB="0" distL="0" distR="0" wp14:anchorId="6E54A69C" wp14:editId="408895EC">
            <wp:extent cx="5295900" cy="4473791"/>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03214" cy="4479969"/>
                    </a:xfrm>
                    <a:prstGeom prst="rect">
                      <a:avLst/>
                    </a:prstGeom>
                  </pic:spPr>
                </pic:pic>
              </a:graphicData>
            </a:graphic>
          </wp:inline>
        </w:drawing>
      </w:r>
    </w:p>
    <w:p w14:paraId="583196FD" w14:textId="77777777" w:rsidR="00B56BD5" w:rsidRDefault="00B56BD5" w:rsidP="00B56BD5"/>
    <w:p w14:paraId="017A5DB4" w14:textId="77777777" w:rsidR="00474E95" w:rsidRDefault="00474E95" w:rsidP="00B56BD5"/>
    <w:p w14:paraId="4E696FA6" w14:textId="77777777" w:rsidR="00474E95" w:rsidRDefault="00474E95" w:rsidP="00B56BD5"/>
    <w:p w14:paraId="3DED020E" w14:textId="77777777" w:rsidR="00474E95" w:rsidRDefault="00B56BD5" w:rsidP="00474E95">
      <w:r>
        <w:lastRenderedPageBreak/>
        <w:t>Another Rank2D visualization was done using the Profit Bucket Binary variable, which equaled a 1 if the movie earned back at least twice its production budget.  The correlations are less strong, but this may not be the most accurate way to test the correlation of a binary variable.</w:t>
      </w:r>
    </w:p>
    <w:p w14:paraId="4874B4B8" w14:textId="77777777" w:rsidR="00474E95" w:rsidRDefault="00474E95" w:rsidP="00474E95">
      <w:pPr>
        <w:jc w:val="center"/>
      </w:pPr>
    </w:p>
    <w:p w14:paraId="4045C452" w14:textId="77777777" w:rsidR="00474E95" w:rsidRDefault="00474E95" w:rsidP="00474E95">
      <w:pPr>
        <w:jc w:val="center"/>
      </w:pPr>
    </w:p>
    <w:p w14:paraId="4F895096" w14:textId="77777777" w:rsidR="00B56BD5" w:rsidRDefault="00B56BD5" w:rsidP="00474E95">
      <w:pPr>
        <w:jc w:val="center"/>
      </w:pPr>
      <w:r>
        <w:rPr>
          <w:noProof/>
        </w:rPr>
        <w:drawing>
          <wp:inline distT="0" distB="0" distL="0" distR="0" wp14:anchorId="52EC6443" wp14:editId="51CF3CE6">
            <wp:extent cx="5378712" cy="486727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81421" cy="4869727"/>
                    </a:xfrm>
                    <a:prstGeom prst="rect">
                      <a:avLst/>
                    </a:prstGeom>
                  </pic:spPr>
                </pic:pic>
              </a:graphicData>
            </a:graphic>
          </wp:inline>
        </w:drawing>
      </w:r>
    </w:p>
    <w:p w14:paraId="61E55951" w14:textId="77777777" w:rsidR="00B56BD5" w:rsidRDefault="00B56BD5" w:rsidP="00B56BD5"/>
    <w:p w14:paraId="36A05590" w14:textId="77777777" w:rsidR="00474E95" w:rsidRDefault="00474E95" w:rsidP="00B56BD5"/>
    <w:p w14:paraId="3FFF46AF" w14:textId="77777777" w:rsidR="00B56BD5" w:rsidRDefault="00B56BD5" w:rsidP="00474E95">
      <w:pPr>
        <w:spacing w:after="120"/>
      </w:pPr>
      <w:r>
        <w:t xml:space="preserve">We also used the </w:t>
      </w:r>
      <w:proofErr w:type="spellStart"/>
      <w:r>
        <w:t>Yellowbrick</w:t>
      </w:r>
      <w:proofErr w:type="spellEnd"/>
      <w:r>
        <w:t xml:space="preserve"> feature importance function and visualization.  At this early stage, we decided to look at all the variables we had and use the Gradient Boosting Classifier and the Random Forest Classifier models.  We used the Profit Bucket Binary variable as the two classifications to solve for. It can be seen in the following visualizations that for both these ensemble-type models, the two most important features are the number of votes on IMDB and the Budget.  Other important variables include historical cast and crew revenues, the movie length, award nominations, and whether the movie is part of a collection.</w:t>
      </w:r>
    </w:p>
    <w:p w14:paraId="3F478B74" w14:textId="77777777" w:rsidR="00B56BD5" w:rsidRDefault="00B56BD5" w:rsidP="00474E95">
      <w:pPr>
        <w:jc w:val="center"/>
      </w:pPr>
      <w:r>
        <w:rPr>
          <w:noProof/>
        </w:rPr>
        <w:lastRenderedPageBreak/>
        <w:drawing>
          <wp:inline distT="0" distB="0" distL="0" distR="0" wp14:anchorId="1660263D" wp14:editId="01A7AE1B">
            <wp:extent cx="5943600" cy="3922395"/>
            <wp:effectExtent l="0" t="0" r="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922395"/>
                    </a:xfrm>
                    <a:prstGeom prst="rect">
                      <a:avLst/>
                    </a:prstGeom>
                  </pic:spPr>
                </pic:pic>
              </a:graphicData>
            </a:graphic>
          </wp:inline>
        </w:drawing>
      </w:r>
    </w:p>
    <w:p w14:paraId="36BDBFDA" w14:textId="77777777" w:rsidR="00B56BD5" w:rsidRDefault="00B56BD5" w:rsidP="00B56BD5"/>
    <w:p w14:paraId="2875D873" w14:textId="77777777" w:rsidR="00B56BD5" w:rsidRDefault="00B56BD5" w:rsidP="00474E95">
      <w:pPr>
        <w:jc w:val="center"/>
      </w:pPr>
      <w:r>
        <w:rPr>
          <w:noProof/>
        </w:rPr>
        <w:drawing>
          <wp:inline distT="0" distB="0" distL="0" distR="0" wp14:anchorId="18CF0147" wp14:editId="5870AE80">
            <wp:extent cx="5943600" cy="389445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894455"/>
                    </a:xfrm>
                    <a:prstGeom prst="rect">
                      <a:avLst/>
                    </a:prstGeom>
                  </pic:spPr>
                </pic:pic>
              </a:graphicData>
            </a:graphic>
          </wp:inline>
        </w:drawing>
      </w:r>
      <w:r>
        <w:br w:type="page"/>
      </w:r>
    </w:p>
    <w:p w14:paraId="4BFD8DD7" w14:textId="77777777" w:rsidR="00B56BD5" w:rsidRDefault="00B56BD5" w:rsidP="00474E95">
      <w:pPr>
        <w:spacing w:after="120"/>
      </w:pPr>
      <w:r>
        <w:lastRenderedPageBreak/>
        <w:t xml:space="preserve">An important note to consider is that the number of votes a movie has on IMDB changes drastically during and after a movie’s run because the people voting are regular users who vote after they watch the movie.  A higher number means more people have watched the movie, leading to the high correlation with revenue. However, this means an accurate number of votes would not be available prior to the movie’s release, which is when we would like to perform our predictions.  </w:t>
      </w:r>
    </w:p>
    <w:p w14:paraId="593757AE" w14:textId="77777777" w:rsidR="00B56BD5" w:rsidRDefault="00B56BD5" w:rsidP="00474E95">
      <w:pPr>
        <w:spacing w:after="120"/>
      </w:pPr>
      <w:r>
        <w:t xml:space="preserve">In the same realm, movies tend to be nominated or win awards after they have been released and have been seen by the public or members of some voting academy.  So these numbers would not exist before a movie has premiered.  </w:t>
      </w:r>
    </w:p>
    <w:p w14:paraId="3B2BA19A" w14:textId="77777777" w:rsidR="00474E95" w:rsidRPr="00CC0009" w:rsidRDefault="00B56BD5" w:rsidP="00CC0009">
      <w:pPr>
        <w:spacing w:after="120"/>
      </w:pPr>
      <w:r>
        <w:t>Because of this, we decided to avoid including IMDB votes or any related awards features in our modeling.  However, it is still an interesting finding that these variables are relatively good predictors of revenue and profit.  But, we did decide to keep the IMDB rating variable.  For a lot of bigger movies, especially, sometimes members of the public can see advanced screenings.  So ratings on IMDB can be available prior to or on the day of a movie’s release.  So although the number of votes may change drastically throughout the movie’s run, the actual vote average may not.  However, there should be more research done to see how much IMDB ratings change over time.</w:t>
      </w:r>
    </w:p>
    <w:p w14:paraId="13E3604C" w14:textId="77777777" w:rsidR="00474E95" w:rsidRPr="00474E95" w:rsidRDefault="00B56BD5" w:rsidP="00CC0009">
      <w:pPr>
        <w:pStyle w:val="Heading2"/>
        <w:spacing w:after="120"/>
      </w:pPr>
      <w:bookmarkStart w:id="196" w:name="_Toc524111790"/>
      <w:r>
        <w:t>Part 5C: Regression Models</w:t>
      </w:r>
      <w:bookmarkEnd w:id="196"/>
    </w:p>
    <w:p w14:paraId="14F204CD" w14:textId="77777777" w:rsidR="00B56BD5" w:rsidRDefault="00B56BD5" w:rsidP="00CC0009">
      <w:pPr>
        <w:spacing w:after="120"/>
      </w:pPr>
      <w:r>
        <w:t xml:space="preserve">The first type of model we attempted to use was a regression model.  The regressions are stored in the </w:t>
      </w:r>
      <w:proofErr w:type="spellStart"/>
      <w:r>
        <w:t>modelMoviesData_Regression.ipynb</w:t>
      </w:r>
      <w:proofErr w:type="spellEnd"/>
      <w:r>
        <w:rPr>
          <w:rStyle w:val="FootnoteReference"/>
        </w:rPr>
        <w:footnoteReference w:id="34"/>
      </w:r>
      <w:r>
        <w:t xml:space="preserve"> notebook.  Initially we simply include all features, excluding the ones mentioned in Section 5, Part 5B that would not be available prior to a movie’s release.  The movie Revenue, Budget, and historical cast’s and crew’s revenues were logged to help with the skewed nature of those features. Doing this, however, prevents us from using any rows where the historical cast or crew revenues are 0.  As a result, this limits our data set down to 1,879 movies, and prevents analysis on movies that may employ newer talents with little to no revenue history.  A potential option could have been to replace the 0’s with a very small number in order to keep those rows; however, we are not sure about the validity of doing that.  We added an intercept to the regression and achieved an R-squared of 0.66.   </w:t>
      </w:r>
    </w:p>
    <w:p w14:paraId="23AEE100" w14:textId="77777777" w:rsidR="00B56BD5" w:rsidRDefault="00B56BD5" w:rsidP="00474E95">
      <w:pPr>
        <w:jc w:val="center"/>
      </w:pPr>
      <w:r>
        <w:rPr>
          <w:noProof/>
        </w:rPr>
        <w:lastRenderedPageBreak/>
        <w:drawing>
          <wp:inline distT="0" distB="0" distL="0" distR="0" wp14:anchorId="75E34232" wp14:editId="2A6F6AA8">
            <wp:extent cx="5943600" cy="754634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7546340"/>
                    </a:xfrm>
                    <a:prstGeom prst="rect">
                      <a:avLst/>
                    </a:prstGeom>
                  </pic:spPr>
                </pic:pic>
              </a:graphicData>
            </a:graphic>
          </wp:inline>
        </w:drawing>
      </w:r>
    </w:p>
    <w:p w14:paraId="06FA7D24" w14:textId="77777777" w:rsidR="00474E95" w:rsidRDefault="00474E95" w:rsidP="00B56BD5"/>
    <w:p w14:paraId="529F9423" w14:textId="77777777" w:rsidR="00474E95" w:rsidRDefault="00474E95" w:rsidP="00B56BD5"/>
    <w:p w14:paraId="4F02D62F" w14:textId="77777777" w:rsidR="00474E95" w:rsidRDefault="00474E95" w:rsidP="00B56BD5"/>
    <w:p w14:paraId="3ADFB040" w14:textId="77777777" w:rsidR="00474E95" w:rsidRDefault="00474E95" w:rsidP="00B56BD5"/>
    <w:p w14:paraId="327965A9" w14:textId="77777777" w:rsidR="00B56BD5" w:rsidRDefault="00B56BD5" w:rsidP="00474E95">
      <w:pPr>
        <w:spacing w:after="120"/>
      </w:pPr>
      <w:r>
        <w:lastRenderedPageBreak/>
        <w:t xml:space="preserve">From this, we experimented with dropping some non-statistically significant variables and to avoid the dummy variable trap.  This effort produced a regression with an R-squared of 0.65.  This R-squared is higher than what was seen in the literature review, possibly because we were using more movies and had more features. Interestingly, no seasonal variable (to indicate the time of year a movie was released) seemed to be significant at the 5% level, which corroborates the lack of variance seen among the seasonal features in the data exploration phase.  Fall was significant only at the 10% level, and had a negative coefficient, which matches the finding that movies released during that season had slightly lower revenues.  Movies that were Dramas had a statistically significant negative coefficient.  Lastly, one of the most interesting findings is that the writers involved in the movie had a bigger impact on the movie’s revenue than did the actors or directors involved.   </w:t>
      </w:r>
    </w:p>
    <w:p w14:paraId="763DD923" w14:textId="77777777" w:rsidR="00474E95" w:rsidRDefault="00474E95" w:rsidP="00B56BD5"/>
    <w:p w14:paraId="3DBFFE43" w14:textId="77777777" w:rsidR="00474E95" w:rsidRDefault="00474E95" w:rsidP="00B56BD5"/>
    <w:p w14:paraId="098A3592" w14:textId="77777777" w:rsidR="00B56BD5" w:rsidRDefault="00B56BD5" w:rsidP="00B56BD5">
      <w:r>
        <w:rPr>
          <w:noProof/>
        </w:rPr>
        <w:drawing>
          <wp:inline distT="0" distB="0" distL="0" distR="0" wp14:anchorId="0F5B777D" wp14:editId="4303C2B0">
            <wp:extent cx="5943600" cy="5669280"/>
            <wp:effectExtent l="0" t="0" r="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1641"/>
                    <a:stretch/>
                  </pic:blipFill>
                  <pic:spPr bwMode="auto">
                    <a:xfrm>
                      <a:off x="0" y="0"/>
                      <a:ext cx="5943600" cy="5669280"/>
                    </a:xfrm>
                    <a:prstGeom prst="rect">
                      <a:avLst/>
                    </a:prstGeom>
                    <a:ln>
                      <a:noFill/>
                    </a:ln>
                    <a:extLst>
                      <a:ext uri="{53640926-AAD7-44D8-BBD7-CCE9431645EC}">
                        <a14:shadowObscured xmlns:a14="http://schemas.microsoft.com/office/drawing/2010/main"/>
                      </a:ext>
                    </a:extLst>
                  </pic:spPr>
                </pic:pic>
              </a:graphicData>
            </a:graphic>
          </wp:inline>
        </w:drawing>
      </w:r>
    </w:p>
    <w:p w14:paraId="1635E4BA" w14:textId="77777777" w:rsidR="00474E95" w:rsidRDefault="00474E95" w:rsidP="00B56BD5"/>
    <w:p w14:paraId="2C948060" w14:textId="77777777" w:rsidR="00474E95" w:rsidRDefault="00474E95" w:rsidP="00B56BD5"/>
    <w:p w14:paraId="580D9D51" w14:textId="77777777" w:rsidR="00B56BD5" w:rsidRDefault="00B56BD5" w:rsidP="00B56BD5">
      <w:r>
        <w:lastRenderedPageBreak/>
        <w:t xml:space="preserve">The next step was to experiment with regularization models and use Ridge, Lasso, and </w:t>
      </w:r>
      <w:proofErr w:type="spellStart"/>
      <w:r>
        <w:t>ElasticNet</w:t>
      </w:r>
      <w:proofErr w:type="spellEnd"/>
      <w:r>
        <w:t xml:space="preserve"> regressions to see if those models could provide a more robust way of choosing important variables.  We split our data set into training and testing sets using an 80/20 split.  We then use the </w:t>
      </w:r>
      <w:proofErr w:type="spellStart"/>
      <w:r>
        <w:t>RidgeCV</w:t>
      </w:r>
      <w:proofErr w:type="spellEnd"/>
      <w:r>
        <w:t xml:space="preserve">, </w:t>
      </w:r>
      <w:proofErr w:type="spellStart"/>
      <w:r>
        <w:t>LassoCV</w:t>
      </w:r>
      <w:proofErr w:type="spellEnd"/>
      <w:r>
        <w:t xml:space="preserve">, and </w:t>
      </w:r>
      <w:proofErr w:type="spellStart"/>
      <w:r>
        <w:t>ElasticNetCV</w:t>
      </w:r>
      <w:proofErr w:type="spellEnd"/>
      <w:r>
        <w:t xml:space="preserve"> models in </w:t>
      </w:r>
      <w:proofErr w:type="spellStart"/>
      <w:r>
        <w:t>Scikit</w:t>
      </w:r>
      <w:proofErr w:type="spellEnd"/>
      <w:r>
        <w:t>-learn.  The following diagrams show the R-squared and mean absolute error of each of these models, alo</w:t>
      </w:r>
      <w:r w:rsidR="00474E95">
        <w:t>ng with the relative importance</w:t>
      </w:r>
      <w:r>
        <w:t xml:space="preserve"> of the features.</w:t>
      </w:r>
    </w:p>
    <w:p w14:paraId="1D592058" w14:textId="77777777" w:rsidR="00FF4A85" w:rsidRDefault="00FF4A85" w:rsidP="00B56BD5"/>
    <w:p w14:paraId="7F3A835E" w14:textId="77777777" w:rsidR="00B56BD5" w:rsidRDefault="00FF4A85" w:rsidP="00B56BD5">
      <w:r>
        <w:rPr>
          <w:noProof/>
        </w:rPr>
        <w:drawing>
          <wp:anchor distT="0" distB="0" distL="114300" distR="114300" simplePos="0" relativeHeight="251666432" behindDoc="0" locked="0" layoutInCell="1" allowOverlap="1" wp14:anchorId="0250B055" wp14:editId="6C8970E9">
            <wp:simplePos x="0" y="0"/>
            <wp:positionH relativeFrom="page">
              <wp:posOffset>343898</wp:posOffset>
            </wp:positionH>
            <wp:positionV relativeFrom="paragraph">
              <wp:posOffset>229144</wp:posOffset>
            </wp:positionV>
            <wp:extent cx="7271273" cy="3209925"/>
            <wp:effectExtent l="0" t="0" r="6350"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7271273" cy="3209925"/>
                    </a:xfrm>
                    <a:prstGeom prst="rect">
                      <a:avLst/>
                    </a:prstGeom>
                  </pic:spPr>
                </pic:pic>
              </a:graphicData>
            </a:graphic>
            <wp14:sizeRelH relativeFrom="page">
              <wp14:pctWidth>0</wp14:pctWidth>
            </wp14:sizeRelH>
            <wp14:sizeRelV relativeFrom="page">
              <wp14:pctHeight>0</wp14:pctHeight>
            </wp14:sizeRelV>
          </wp:anchor>
        </w:drawing>
      </w:r>
      <w:proofErr w:type="spellStart"/>
      <w:r w:rsidR="00B56BD5">
        <w:t>RidgeCV</w:t>
      </w:r>
      <w:proofErr w:type="spellEnd"/>
      <w:r w:rsidR="00B56BD5">
        <w:t>:</w:t>
      </w:r>
    </w:p>
    <w:p w14:paraId="02CE9E38" w14:textId="77777777" w:rsidR="00474E95" w:rsidRDefault="00474E95" w:rsidP="00B56BD5"/>
    <w:p w14:paraId="4B988191" w14:textId="77777777" w:rsidR="00474E95" w:rsidRDefault="00474E95" w:rsidP="00B56BD5"/>
    <w:p w14:paraId="34AF6C7F" w14:textId="77777777" w:rsidR="00474E95" w:rsidRDefault="00474E95" w:rsidP="00B56BD5"/>
    <w:p w14:paraId="48E2264B" w14:textId="77777777" w:rsidR="00474E95" w:rsidRDefault="00474E95" w:rsidP="00B56BD5"/>
    <w:p w14:paraId="26E3E324" w14:textId="77777777" w:rsidR="00474E95" w:rsidRDefault="00474E95" w:rsidP="00B56BD5"/>
    <w:p w14:paraId="0F8D9208" w14:textId="77777777" w:rsidR="00474E95" w:rsidRDefault="00474E95" w:rsidP="00B56BD5"/>
    <w:p w14:paraId="4527E7FD" w14:textId="77777777" w:rsidR="00474E95" w:rsidRDefault="00474E95" w:rsidP="00B56BD5"/>
    <w:p w14:paraId="26FBBFC2" w14:textId="77777777" w:rsidR="00474E95" w:rsidRDefault="00474E95" w:rsidP="00B56BD5"/>
    <w:p w14:paraId="22F85011" w14:textId="77777777" w:rsidR="00474E95" w:rsidRDefault="00474E95" w:rsidP="00B56BD5"/>
    <w:p w14:paraId="2B2466CE" w14:textId="77777777" w:rsidR="00474E95" w:rsidRDefault="00474E95" w:rsidP="00B56BD5"/>
    <w:p w14:paraId="2E88C361" w14:textId="77777777" w:rsidR="00B56BD5" w:rsidRDefault="00B56BD5" w:rsidP="00B56BD5"/>
    <w:p w14:paraId="4FBC3236" w14:textId="77777777" w:rsidR="00B56BD5" w:rsidRDefault="00B56BD5" w:rsidP="00B56BD5"/>
    <w:p w14:paraId="01DF1085" w14:textId="77777777" w:rsidR="00B56BD5" w:rsidRDefault="00B56BD5" w:rsidP="00B56BD5"/>
    <w:p w14:paraId="65897C0E" w14:textId="77777777" w:rsidR="00B56BD5" w:rsidRDefault="00B56BD5" w:rsidP="00B56BD5"/>
    <w:p w14:paraId="666918B3" w14:textId="77777777" w:rsidR="00B56BD5" w:rsidRDefault="00B56BD5" w:rsidP="00B56BD5"/>
    <w:p w14:paraId="68E58648" w14:textId="77777777" w:rsidR="00B56BD5" w:rsidRDefault="00B56BD5" w:rsidP="00B56BD5"/>
    <w:p w14:paraId="485D70A4" w14:textId="77777777" w:rsidR="00B56BD5" w:rsidRDefault="00B56BD5" w:rsidP="00B56BD5"/>
    <w:p w14:paraId="43B7206A" w14:textId="77777777" w:rsidR="00B56BD5" w:rsidRDefault="00B56BD5" w:rsidP="00B56BD5"/>
    <w:p w14:paraId="63635E5E" w14:textId="77777777" w:rsidR="00B56BD5" w:rsidRDefault="00B56BD5" w:rsidP="00B56BD5"/>
    <w:p w14:paraId="76283082" w14:textId="77777777" w:rsidR="00B56BD5" w:rsidRDefault="00FF4A85" w:rsidP="00B56BD5">
      <w:proofErr w:type="spellStart"/>
      <w:r>
        <w:t>LassoCV</w:t>
      </w:r>
      <w:proofErr w:type="spellEnd"/>
      <w:r>
        <w:t>:</w:t>
      </w:r>
      <w:r w:rsidR="00474E95">
        <w:rPr>
          <w:noProof/>
        </w:rPr>
        <w:drawing>
          <wp:anchor distT="0" distB="0" distL="114300" distR="114300" simplePos="0" relativeHeight="251667456" behindDoc="0" locked="0" layoutInCell="1" allowOverlap="1" wp14:anchorId="6FBD9826" wp14:editId="5782E429">
            <wp:simplePos x="0" y="0"/>
            <wp:positionH relativeFrom="margin">
              <wp:posOffset>-241300</wp:posOffset>
            </wp:positionH>
            <wp:positionV relativeFrom="paragraph">
              <wp:posOffset>252095</wp:posOffset>
            </wp:positionV>
            <wp:extent cx="6971212" cy="2844800"/>
            <wp:effectExtent l="0" t="0" r="127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971212" cy="2844800"/>
                    </a:xfrm>
                    <a:prstGeom prst="rect">
                      <a:avLst/>
                    </a:prstGeom>
                  </pic:spPr>
                </pic:pic>
              </a:graphicData>
            </a:graphic>
            <wp14:sizeRelH relativeFrom="page">
              <wp14:pctWidth>0</wp14:pctWidth>
            </wp14:sizeRelH>
            <wp14:sizeRelV relativeFrom="page">
              <wp14:pctHeight>0</wp14:pctHeight>
            </wp14:sizeRelV>
          </wp:anchor>
        </w:drawing>
      </w:r>
    </w:p>
    <w:p w14:paraId="7ED9EECC" w14:textId="77777777" w:rsidR="00B56BD5" w:rsidRDefault="00B56BD5" w:rsidP="00B56BD5"/>
    <w:p w14:paraId="09AB06D1" w14:textId="77777777" w:rsidR="00B56BD5" w:rsidRDefault="00B56BD5" w:rsidP="00B56BD5">
      <w:proofErr w:type="spellStart"/>
      <w:r>
        <w:t>LassoCV</w:t>
      </w:r>
      <w:proofErr w:type="spellEnd"/>
      <w:r>
        <w:t>:</w:t>
      </w:r>
    </w:p>
    <w:p w14:paraId="01313966" w14:textId="77777777" w:rsidR="00B56BD5" w:rsidRDefault="00B56BD5" w:rsidP="00B56BD5">
      <w:pPr>
        <w:rPr>
          <w:noProof/>
        </w:rPr>
      </w:pPr>
    </w:p>
    <w:p w14:paraId="5873BDBE" w14:textId="77777777" w:rsidR="00B56BD5" w:rsidRDefault="00B56BD5" w:rsidP="00B56BD5">
      <w:pPr>
        <w:rPr>
          <w:noProof/>
        </w:rPr>
      </w:pPr>
    </w:p>
    <w:p w14:paraId="6B430AFF" w14:textId="77777777" w:rsidR="00B56BD5" w:rsidRDefault="00B56BD5" w:rsidP="00B56BD5">
      <w:pPr>
        <w:rPr>
          <w:noProof/>
        </w:rPr>
      </w:pPr>
    </w:p>
    <w:p w14:paraId="0609D04D" w14:textId="77777777" w:rsidR="00B56BD5" w:rsidRDefault="00B56BD5" w:rsidP="00B56BD5">
      <w:pPr>
        <w:rPr>
          <w:noProof/>
        </w:rPr>
      </w:pPr>
    </w:p>
    <w:p w14:paraId="4188D098" w14:textId="77777777" w:rsidR="00B56BD5" w:rsidRDefault="00B56BD5" w:rsidP="00B56BD5">
      <w:pPr>
        <w:rPr>
          <w:noProof/>
        </w:rPr>
      </w:pPr>
    </w:p>
    <w:p w14:paraId="38B74105" w14:textId="77777777" w:rsidR="00B56BD5" w:rsidRDefault="00B56BD5" w:rsidP="00B56BD5">
      <w:pPr>
        <w:rPr>
          <w:noProof/>
        </w:rPr>
      </w:pPr>
    </w:p>
    <w:p w14:paraId="69462293" w14:textId="77777777" w:rsidR="00B56BD5" w:rsidRDefault="00B56BD5" w:rsidP="00B56BD5">
      <w:pPr>
        <w:rPr>
          <w:noProof/>
        </w:rPr>
      </w:pPr>
    </w:p>
    <w:p w14:paraId="42A93F5D" w14:textId="77777777" w:rsidR="00B56BD5" w:rsidRDefault="00B56BD5" w:rsidP="00B56BD5">
      <w:pPr>
        <w:rPr>
          <w:noProof/>
        </w:rPr>
      </w:pPr>
    </w:p>
    <w:p w14:paraId="71F0A414" w14:textId="77777777" w:rsidR="00B56BD5" w:rsidRDefault="00B56BD5" w:rsidP="00B56BD5">
      <w:pPr>
        <w:rPr>
          <w:noProof/>
        </w:rPr>
      </w:pPr>
    </w:p>
    <w:p w14:paraId="37D3968A" w14:textId="77777777" w:rsidR="00B56BD5" w:rsidRDefault="00B56BD5" w:rsidP="00B56BD5">
      <w:pPr>
        <w:rPr>
          <w:noProof/>
        </w:rPr>
      </w:pPr>
    </w:p>
    <w:p w14:paraId="4B430EF6" w14:textId="77777777" w:rsidR="00B56BD5" w:rsidRDefault="00B56BD5" w:rsidP="00B56BD5">
      <w:pPr>
        <w:rPr>
          <w:noProof/>
        </w:rPr>
      </w:pPr>
    </w:p>
    <w:p w14:paraId="66A1E39C" w14:textId="77777777" w:rsidR="00B56BD5" w:rsidRDefault="00B56BD5" w:rsidP="00B56BD5">
      <w:pPr>
        <w:rPr>
          <w:noProof/>
        </w:rPr>
      </w:pPr>
    </w:p>
    <w:p w14:paraId="6BA5B541" w14:textId="77777777" w:rsidR="00B56BD5" w:rsidRDefault="00B56BD5" w:rsidP="00B56BD5"/>
    <w:p w14:paraId="4F2779CB" w14:textId="77777777" w:rsidR="00B56BD5" w:rsidRDefault="00B56BD5" w:rsidP="00B56BD5"/>
    <w:p w14:paraId="38785243" w14:textId="77777777" w:rsidR="00B56BD5" w:rsidRDefault="00B56BD5" w:rsidP="00B56BD5"/>
    <w:p w14:paraId="7AF8B54B" w14:textId="77777777" w:rsidR="00FF4A85" w:rsidRDefault="00FF4A85" w:rsidP="00B56BD5"/>
    <w:p w14:paraId="32500019" w14:textId="77777777" w:rsidR="00B56BD5" w:rsidRDefault="00B56BD5" w:rsidP="00B56BD5">
      <w:proofErr w:type="spellStart"/>
      <w:r>
        <w:lastRenderedPageBreak/>
        <w:t>ElasticNetCV</w:t>
      </w:r>
      <w:proofErr w:type="spellEnd"/>
      <w:r>
        <w:t>:</w:t>
      </w:r>
    </w:p>
    <w:p w14:paraId="422090AE" w14:textId="77777777" w:rsidR="00FF4A85" w:rsidRDefault="00FF4A85" w:rsidP="00B56BD5"/>
    <w:p w14:paraId="765B35A1" w14:textId="77777777" w:rsidR="00B56BD5" w:rsidRDefault="00474E95" w:rsidP="00B56BD5">
      <w:r>
        <w:rPr>
          <w:noProof/>
        </w:rPr>
        <w:drawing>
          <wp:anchor distT="0" distB="0" distL="114300" distR="114300" simplePos="0" relativeHeight="251668480" behindDoc="0" locked="0" layoutInCell="1" allowOverlap="1" wp14:anchorId="5377EA8F" wp14:editId="3A6E5ED8">
            <wp:simplePos x="0" y="0"/>
            <wp:positionH relativeFrom="column">
              <wp:posOffset>-368300</wp:posOffset>
            </wp:positionH>
            <wp:positionV relativeFrom="paragraph">
              <wp:posOffset>8890</wp:posOffset>
            </wp:positionV>
            <wp:extent cx="7180580" cy="3060700"/>
            <wp:effectExtent l="0" t="0" r="0"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7180580" cy="3060700"/>
                    </a:xfrm>
                    <a:prstGeom prst="rect">
                      <a:avLst/>
                    </a:prstGeom>
                  </pic:spPr>
                </pic:pic>
              </a:graphicData>
            </a:graphic>
            <wp14:sizeRelH relativeFrom="page">
              <wp14:pctWidth>0</wp14:pctWidth>
            </wp14:sizeRelH>
            <wp14:sizeRelV relativeFrom="page">
              <wp14:pctHeight>0</wp14:pctHeight>
            </wp14:sizeRelV>
          </wp:anchor>
        </w:drawing>
      </w:r>
    </w:p>
    <w:p w14:paraId="24255A33" w14:textId="77777777" w:rsidR="00B56BD5" w:rsidRDefault="00B56BD5" w:rsidP="00B56BD5"/>
    <w:p w14:paraId="480221FB" w14:textId="77777777" w:rsidR="00B56BD5" w:rsidRDefault="00B56BD5" w:rsidP="00B56BD5"/>
    <w:p w14:paraId="14DE70A7" w14:textId="77777777" w:rsidR="00B56BD5" w:rsidRDefault="00B56BD5" w:rsidP="00B56BD5"/>
    <w:p w14:paraId="349481AC" w14:textId="77777777" w:rsidR="00B56BD5" w:rsidRDefault="00B56BD5" w:rsidP="00B56BD5"/>
    <w:p w14:paraId="403F7681" w14:textId="77777777" w:rsidR="00B56BD5" w:rsidRDefault="00B56BD5" w:rsidP="00B56BD5"/>
    <w:p w14:paraId="5DB21697" w14:textId="77777777" w:rsidR="00B56BD5" w:rsidRDefault="00B56BD5" w:rsidP="00B56BD5"/>
    <w:p w14:paraId="141995FF" w14:textId="77777777" w:rsidR="00B56BD5" w:rsidRDefault="00B56BD5" w:rsidP="00B56BD5"/>
    <w:p w14:paraId="349C03C5" w14:textId="77777777" w:rsidR="00B56BD5" w:rsidRDefault="00B56BD5" w:rsidP="00B56BD5"/>
    <w:p w14:paraId="604975E1" w14:textId="77777777" w:rsidR="00B56BD5" w:rsidRDefault="00B56BD5" w:rsidP="00B56BD5"/>
    <w:p w14:paraId="7D3C265B" w14:textId="77777777" w:rsidR="00B56BD5" w:rsidRDefault="00B56BD5" w:rsidP="00B56BD5"/>
    <w:p w14:paraId="0798674D" w14:textId="77777777" w:rsidR="00B56BD5" w:rsidRDefault="00B56BD5" w:rsidP="00B56BD5"/>
    <w:p w14:paraId="7CBF9A5C" w14:textId="77777777" w:rsidR="00474E95" w:rsidRDefault="00474E95" w:rsidP="00B56BD5"/>
    <w:p w14:paraId="5D91ADC3" w14:textId="77777777" w:rsidR="00474E95" w:rsidRDefault="00474E95" w:rsidP="00B56BD5"/>
    <w:p w14:paraId="38C3F2DF" w14:textId="77777777" w:rsidR="00474E95" w:rsidRDefault="00474E95" w:rsidP="00B56BD5"/>
    <w:p w14:paraId="50493778" w14:textId="77777777" w:rsidR="00474E95" w:rsidRDefault="00474E95" w:rsidP="00B56BD5"/>
    <w:p w14:paraId="23E1C3FF" w14:textId="77777777" w:rsidR="00474E95" w:rsidRDefault="00474E95" w:rsidP="00B56BD5"/>
    <w:p w14:paraId="2728D977" w14:textId="77777777" w:rsidR="00474E95" w:rsidRDefault="00474E95" w:rsidP="00B56BD5"/>
    <w:p w14:paraId="652B7D2D" w14:textId="77777777" w:rsidR="00B56BD5" w:rsidRDefault="00B56BD5" w:rsidP="00474E95">
      <w:pPr>
        <w:spacing w:after="120"/>
      </w:pPr>
      <w:r>
        <w:t xml:space="preserve">For each of these three models, the test set R-squared is around 0.60 and the mean absolute error is around $80,000,000.  Generally, for all these models, the most important variables that contributed positively were if the movie was a part of a collection, the Budget, whether the movie was a Documentary, and, to varying levels, the production company associated with the movie.  The most important variables that contributed negatively was whether the movie was rated Other or if the movie was a Drama.  </w:t>
      </w:r>
    </w:p>
    <w:p w14:paraId="506E041C" w14:textId="77777777" w:rsidR="00474E95" w:rsidRDefault="00B56BD5" w:rsidP="00F97DE2">
      <w:pPr>
        <w:spacing w:after="120"/>
      </w:pPr>
      <w:r>
        <w:t xml:space="preserve">We perform one last test on these models and implement a 10-fold cross validation test to see which model has the highest R-squared.  These models all had an R-squared very close to each other at 0.62, but we choose </w:t>
      </w:r>
      <w:proofErr w:type="spellStart"/>
      <w:r>
        <w:t>LassoCV</w:t>
      </w:r>
      <w:proofErr w:type="spellEnd"/>
      <w:r>
        <w:t xml:space="preserve"> which had the slightly higher R-squared.  This regression model was stored in the “</w:t>
      </w:r>
      <w:proofErr w:type="spellStart"/>
      <w:r>
        <w:t>final_models</w:t>
      </w:r>
      <w:proofErr w:type="spellEnd"/>
      <w:r>
        <w:t>” folder in our GitHub as “</w:t>
      </w:r>
      <w:r w:rsidRPr="00551D3A">
        <w:t>lasso_20180901.pkl</w:t>
      </w:r>
      <w:r>
        <w:t>”</w:t>
      </w:r>
      <w:r>
        <w:rPr>
          <w:rStyle w:val="FootnoteReference"/>
        </w:rPr>
        <w:footnoteReference w:id="35"/>
      </w:r>
      <w:r>
        <w:t>.</w:t>
      </w:r>
    </w:p>
    <w:p w14:paraId="27A07B11" w14:textId="77777777" w:rsidR="00474E95" w:rsidRPr="00474E95" w:rsidRDefault="00B56BD5" w:rsidP="00F97DE2">
      <w:pPr>
        <w:pStyle w:val="Heading2"/>
        <w:spacing w:after="120"/>
      </w:pPr>
      <w:bookmarkStart w:id="197" w:name="_Toc524111791"/>
      <w:r>
        <w:t xml:space="preserve">Part 5E: Regression Models, </w:t>
      </w:r>
      <w:r w:rsidR="00474E95">
        <w:t>R</w:t>
      </w:r>
      <w:r>
        <w:t xml:space="preserve">estricted </w:t>
      </w:r>
      <w:r w:rsidR="00474E95">
        <w:t>T</w:t>
      </w:r>
      <w:r>
        <w:t xml:space="preserve">ime </w:t>
      </w:r>
      <w:r w:rsidR="00474E95">
        <w:t>P</w:t>
      </w:r>
      <w:r>
        <w:t>eriod</w:t>
      </w:r>
      <w:bookmarkEnd w:id="197"/>
    </w:p>
    <w:p w14:paraId="529E0D4C" w14:textId="77777777" w:rsidR="00B56BD5" w:rsidRDefault="00B56BD5" w:rsidP="00F97DE2">
      <w:pPr>
        <w:spacing w:after="120"/>
      </w:pPr>
      <w:r>
        <w:t>We wanted to see if these results would change if we restricted the sample of movies in our data set to just those from 2008 and onwards. The notebook associated with this is called modelMoviesData_Regression2008.ipynb</w:t>
      </w:r>
      <w:r>
        <w:rPr>
          <w:rStyle w:val="FootnoteReference"/>
        </w:rPr>
        <w:footnoteReference w:id="36"/>
      </w:r>
      <w:r>
        <w:t>.  A few reasons why we wanted to test a shorter time period include the number of years of data our team members were able to manually review, possible structural changes to the movie industry, and the inability to calculate historical revenues of the cast and crew for movies in the early years in our data set.</w:t>
      </w:r>
    </w:p>
    <w:p w14:paraId="1470F973" w14:textId="77777777" w:rsidR="00474E95" w:rsidRDefault="00B56BD5" w:rsidP="008800D5">
      <w:pPr>
        <w:spacing w:after="120"/>
      </w:pPr>
      <w:r>
        <w:t xml:space="preserve">By restricting our data set, we were left with 1,169 movies because of the additional restriction of not being able to include any movies that have no historical revenues associated with the cast or crew.  We performed the exact same steps we did when using the full sample period, but we did not obtain </w:t>
      </w:r>
      <w:r>
        <w:lastRenderedPageBreak/>
        <w:t xml:space="preserve">better results.  The mean absolute errors for the </w:t>
      </w:r>
      <w:proofErr w:type="spellStart"/>
      <w:r>
        <w:t>RidgeCV</w:t>
      </w:r>
      <w:proofErr w:type="spellEnd"/>
      <w:r>
        <w:t xml:space="preserve">, </w:t>
      </w:r>
      <w:proofErr w:type="spellStart"/>
      <w:r>
        <w:t>LassoCV</w:t>
      </w:r>
      <w:proofErr w:type="spellEnd"/>
      <w:r>
        <w:t xml:space="preserve">, and </w:t>
      </w:r>
      <w:proofErr w:type="spellStart"/>
      <w:r>
        <w:t>ElasticNetCV</w:t>
      </w:r>
      <w:proofErr w:type="spellEnd"/>
      <w:r>
        <w:t xml:space="preserve"> models were higher, ranging from $95,000,000 to $100,000,000.  We did not pursue this version of the regression with a shorter sample period any further.</w:t>
      </w:r>
    </w:p>
    <w:p w14:paraId="4D1E6647" w14:textId="77777777" w:rsidR="00474E95" w:rsidRPr="00474E95" w:rsidRDefault="00B56BD5" w:rsidP="00F97DE2">
      <w:pPr>
        <w:pStyle w:val="Heading2"/>
        <w:spacing w:after="120"/>
      </w:pPr>
      <w:bookmarkStart w:id="198" w:name="_Toc524111792"/>
      <w:r>
        <w:t>Part 5D: Classification Models</w:t>
      </w:r>
      <w:bookmarkEnd w:id="198"/>
    </w:p>
    <w:p w14:paraId="22467FCC" w14:textId="77777777" w:rsidR="00B56BD5" w:rsidRPr="00860C71" w:rsidRDefault="00B56BD5" w:rsidP="00F97DE2">
      <w:pPr>
        <w:spacing w:after="120"/>
      </w:pPr>
      <w:r>
        <w:t xml:space="preserve">In addition to using regression models, we can also use classification models.  Our Profit Bucket </w:t>
      </w:r>
      <w:r w:rsidR="006007A4">
        <w:t>Binary variable serves as a two</w:t>
      </w:r>
      <w:r w:rsidR="008800D5">
        <w:t>-</w:t>
      </w:r>
      <w:r>
        <w:t xml:space="preserve">classification scheme, where a movie is classified on whether it earned at least twice as much as its production budget.  The notebook that contains the classification models is </w:t>
      </w:r>
      <w:proofErr w:type="spellStart"/>
      <w:r>
        <w:t>modelMoviesData_Classification.ipynb</w:t>
      </w:r>
      <w:proofErr w:type="spellEnd"/>
      <w:r>
        <w:rPr>
          <w:rStyle w:val="FootnoteReference"/>
        </w:rPr>
        <w:footnoteReference w:id="37"/>
      </w:r>
      <w:r>
        <w:t xml:space="preserve">.  We start by including all the features we have, except those we removed based on their availability before a movie is released.  Then, the features are scaled using the </w:t>
      </w:r>
      <w:proofErr w:type="spellStart"/>
      <w:r>
        <w:t>MinMaxScaler</w:t>
      </w:r>
      <w:proofErr w:type="spellEnd"/>
      <w:r>
        <w:t xml:space="preserve"> in the </w:t>
      </w:r>
      <w:proofErr w:type="spellStart"/>
      <w:r>
        <w:t>Scikit</w:t>
      </w:r>
      <w:proofErr w:type="spellEnd"/>
      <w:r>
        <w:t>-learn Preprocessing package.</w:t>
      </w:r>
    </w:p>
    <w:p w14:paraId="05A16BF6" w14:textId="77777777" w:rsidR="00B56BD5" w:rsidRDefault="00B56BD5" w:rsidP="00F97DE2">
      <w:pPr>
        <w:spacing w:after="120"/>
      </w:pPr>
      <w:r>
        <w:t xml:space="preserve">Then we start with a collection of classifiers: Logistic Regression, Random Forest, XGB, Extra Trees, Ada Boost, Gradient Boosting, </w:t>
      </w:r>
      <w:proofErr w:type="spellStart"/>
      <w:r>
        <w:t>Multinomial</w:t>
      </w:r>
      <w:r w:rsidR="00CC0009">
        <w:t>NB</w:t>
      </w:r>
      <w:proofErr w:type="spellEnd"/>
      <w:r w:rsidR="00CC0009">
        <w:t xml:space="preserve">, </w:t>
      </w:r>
      <w:proofErr w:type="spellStart"/>
      <w:r w:rsidR="00CC0009">
        <w:t>GaussianNB</w:t>
      </w:r>
      <w:proofErr w:type="spellEnd"/>
      <w:r w:rsidR="00CC0009">
        <w:t>, SGD Classifier</w:t>
      </w:r>
      <w:r>
        <w:t xml:space="preserve">, </w:t>
      </w:r>
      <w:r w:rsidR="006007A4">
        <w:t xml:space="preserve">MLP Classifier, </w:t>
      </w:r>
      <w:r>
        <w:t xml:space="preserve">Support Vector Classification, and K-Nearest Neighbors.  The data set was split into training and testing sets using an 80/20 split.  We use the </w:t>
      </w:r>
      <w:proofErr w:type="spellStart"/>
      <w:r>
        <w:t>Yellowbrick</w:t>
      </w:r>
      <w:proofErr w:type="spellEnd"/>
      <w:r>
        <w:t xml:space="preserve"> function to calculate the Classification Reports and ROC AUC curves for each of these classifiers.  These classifiers were then initially reduced down to those whose F1 scores were at least 0.60 when predicting movies that earned at least twice as much as their budgets (i.e., classification = 1).  This was a simple way to start reducing the number of classifiers we were using:</w:t>
      </w:r>
    </w:p>
    <w:p w14:paraId="1CB76E59" w14:textId="77777777" w:rsidR="00B56BD5" w:rsidRDefault="00F97DE2" w:rsidP="00B56BD5">
      <w:r>
        <w:rPr>
          <w:noProof/>
        </w:rPr>
        <mc:AlternateContent>
          <mc:Choice Requires="wpg">
            <w:drawing>
              <wp:anchor distT="0" distB="0" distL="114300" distR="114300" simplePos="0" relativeHeight="251669504" behindDoc="0" locked="0" layoutInCell="1" allowOverlap="1" wp14:anchorId="373957B7" wp14:editId="2DE6D9C1">
                <wp:simplePos x="0" y="0"/>
                <wp:positionH relativeFrom="margin">
                  <wp:posOffset>48391</wp:posOffset>
                </wp:positionH>
                <wp:positionV relativeFrom="paragraph">
                  <wp:posOffset>117620</wp:posOffset>
                </wp:positionV>
                <wp:extent cx="6286500" cy="3832225"/>
                <wp:effectExtent l="0" t="0" r="0" b="3175"/>
                <wp:wrapNone/>
                <wp:docPr id="216" name="Group 216"/>
                <wp:cNvGraphicFramePr/>
                <a:graphic xmlns:a="http://schemas.openxmlformats.org/drawingml/2006/main">
                  <a:graphicData uri="http://schemas.microsoft.com/office/word/2010/wordprocessingGroup">
                    <wpg:wgp>
                      <wpg:cNvGrpSpPr/>
                      <wpg:grpSpPr>
                        <a:xfrm>
                          <a:off x="0" y="0"/>
                          <a:ext cx="6286500" cy="3832225"/>
                          <a:chOff x="0" y="0"/>
                          <a:chExt cx="6630035" cy="4583430"/>
                        </a:xfrm>
                      </wpg:grpSpPr>
                      <pic:pic xmlns:pic="http://schemas.openxmlformats.org/drawingml/2006/picture">
                        <pic:nvPicPr>
                          <pic:cNvPr id="209" name="Picture 209"/>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38100"/>
                            <a:ext cx="3381375" cy="2237105"/>
                          </a:xfrm>
                          <a:prstGeom prst="rect">
                            <a:avLst/>
                          </a:prstGeom>
                        </pic:spPr>
                      </pic:pic>
                      <pic:pic xmlns:pic="http://schemas.openxmlformats.org/drawingml/2006/picture">
                        <pic:nvPicPr>
                          <pic:cNvPr id="210" name="Picture 210"/>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3381375" y="0"/>
                            <a:ext cx="3248660" cy="2240280"/>
                          </a:xfrm>
                          <a:prstGeom prst="rect">
                            <a:avLst/>
                          </a:prstGeom>
                        </pic:spPr>
                      </pic:pic>
                      <pic:pic xmlns:pic="http://schemas.openxmlformats.org/drawingml/2006/picture">
                        <pic:nvPicPr>
                          <pic:cNvPr id="211" name="Picture 21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19050" y="2343150"/>
                            <a:ext cx="3298825" cy="2240280"/>
                          </a:xfrm>
                          <a:prstGeom prst="rect">
                            <a:avLst/>
                          </a:prstGeom>
                        </pic:spPr>
                      </pic:pic>
                      <pic:pic xmlns:pic="http://schemas.openxmlformats.org/drawingml/2006/picture">
                        <pic:nvPicPr>
                          <pic:cNvPr id="212" name="Picture 212"/>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3400425" y="2286000"/>
                            <a:ext cx="3227070" cy="22402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835E7C1" id="Group 216" o:spid="_x0000_s1026" style="position:absolute;margin-left:3.8pt;margin-top:9.25pt;width:495pt;height:301.75pt;z-index:251669504;mso-position-horizontal-relative:margin;mso-width-relative:margin;mso-height-relative:margin" coordsize="66300,45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">
                <v:shape id="Picture 209" o:spid="_x0000_s1027" type="#_x0000_t75" style="position:absolute;top:381;width:33813;height:22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">
                  <v:imagedata r:id="rId60" o:title=""/>
                </v:shape>
                <v:shape id="Picture 210" o:spid="_x0000_s1028" type="#_x0000_t75" style="position:absolute;left:33813;width:32487;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">
                  <v:imagedata r:id="rId61" o:title=""/>
                </v:shape>
                <v:shape id="Picture 211" o:spid="_x0000_s1029" type="#_x0000_t75" style="position:absolute;left:190;top:23431;width:32988;height:22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">
                  <v:imagedata r:id="rId62" o:title=""/>
                </v:shape>
                <v:shape id="Picture 212" o:spid="_x0000_s1030" type="#_x0000_t75" style="position:absolute;left:34004;top:22860;width:32270;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">
                  <v:imagedata r:id="rId63" o:title=""/>
                </v:shape>
                <w10:wrap anchorx="margin"/>
              </v:group>
            </w:pict>
          </mc:Fallback>
        </mc:AlternateContent>
      </w:r>
    </w:p>
    <w:p w14:paraId="441105BA" w14:textId="77777777" w:rsidR="00B56BD5" w:rsidRDefault="00B56BD5" w:rsidP="00B56BD5"/>
    <w:p w14:paraId="5C158FA7" w14:textId="77777777" w:rsidR="00B56BD5" w:rsidRDefault="00B56BD5" w:rsidP="00B56BD5"/>
    <w:p w14:paraId="4234E6C4" w14:textId="77777777" w:rsidR="00B56BD5" w:rsidRDefault="00B56BD5" w:rsidP="00B56BD5"/>
    <w:p w14:paraId="0285B2AA" w14:textId="77777777" w:rsidR="00B56BD5" w:rsidRDefault="00B56BD5" w:rsidP="00B56BD5"/>
    <w:p w14:paraId="5E23E5D8" w14:textId="77777777" w:rsidR="00B56BD5" w:rsidRDefault="00B56BD5" w:rsidP="00B56BD5"/>
    <w:p w14:paraId="22357141" w14:textId="77777777" w:rsidR="00B56BD5" w:rsidRDefault="00B56BD5" w:rsidP="00B56BD5"/>
    <w:p w14:paraId="774696AA" w14:textId="77777777" w:rsidR="00B56BD5" w:rsidRDefault="00B56BD5" w:rsidP="00B56BD5"/>
    <w:p w14:paraId="6A0EDF9B" w14:textId="77777777" w:rsidR="00B56BD5" w:rsidRDefault="00B56BD5" w:rsidP="00B56BD5">
      <w:pPr>
        <w:rPr>
          <w:rFonts w:asciiTheme="majorHAnsi" w:eastAsiaTheme="majorEastAsia" w:hAnsiTheme="majorHAnsi" w:cstheme="majorBidi"/>
          <w:color w:val="2F5496" w:themeColor="accent1" w:themeShade="BF"/>
          <w:sz w:val="32"/>
          <w:szCs w:val="32"/>
        </w:rPr>
      </w:pPr>
      <w:r>
        <w:br w:type="page"/>
      </w:r>
    </w:p>
    <w:p w14:paraId="57A53438" w14:textId="77777777" w:rsidR="00B56BD5" w:rsidRDefault="00FE52EF" w:rsidP="00B56BD5">
      <w:r>
        <w:rPr>
          <w:noProof/>
        </w:rPr>
        <w:lastRenderedPageBreak/>
        <mc:AlternateContent>
          <mc:Choice Requires="wpg">
            <w:drawing>
              <wp:anchor distT="0" distB="0" distL="114300" distR="114300" simplePos="0" relativeHeight="251671552" behindDoc="0" locked="0" layoutInCell="1" allowOverlap="1" wp14:anchorId="0C3C8587" wp14:editId="08DB394E">
                <wp:simplePos x="0" y="0"/>
                <wp:positionH relativeFrom="column">
                  <wp:posOffset>-130175</wp:posOffset>
                </wp:positionH>
                <wp:positionV relativeFrom="paragraph">
                  <wp:posOffset>-41910</wp:posOffset>
                </wp:positionV>
                <wp:extent cx="6693535" cy="3733800"/>
                <wp:effectExtent l="0" t="0" r="0" b="0"/>
                <wp:wrapNone/>
                <wp:docPr id="224" name="Group 224"/>
                <wp:cNvGraphicFramePr/>
                <a:graphic xmlns:a="http://schemas.openxmlformats.org/drawingml/2006/main">
                  <a:graphicData uri="http://schemas.microsoft.com/office/word/2010/wordprocessingGroup">
                    <wpg:wgp>
                      <wpg:cNvGrpSpPr/>
                      <wpg:grpSpPr>
                        <a:xfrm>
                          <a:off x="0" y="0"/>
                          <a:ext cx="6693535" cy="3733800"/>
                          <a:chOff x="0" y="0"/>
                          <a:chExt cx="6693535" cy="4659630"/>
                        </a:xfrm>
                      </wpg:grpSpPr>
                      <wpg:grpSp>
                        <wpg:cNvPr id="222" name="Group 222"/>
                        <wpg:cNvGrpSpPr/>
                        <wpg:grpSpPr>
                          <a:xfrm>
                            <a:off x="0" y="0"/>
                            <a:ext cx="6693535" cy="4659630"/>
                            <a:chOff x="0" y="0"/>
                            <a:chExt cx="6693535" cy="4659630"/>
                          </a:xfrm>
                        </wpg:grpSpPr>
                        <pic:pic xmlns:pic="http://schemas.openxmlformats.org/drawingml/2006/picture">
                          <pic:nvPicPr>
                            <pic:cNvPr id="214" name="Picture 214"/>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57150" y="19050"/>
                              <a:ext cx="3293110" cy="2240280"/>
                            </a:xfrm>
                            <a:prstGeom prst="rect">
                              <a:avLst/>
                            </a:prstGeom>
                          </pic:spPr>
                        </pic:pic>
                        <pic:pic xmlns:pic="http://schemas.openxmlformats.org/drawingml/2006/picture">
                          <pic:nvPicPr>
                            <pic:cNvPr id="215" name="Picture 21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3495675" y="0"/>
                              <a:ext cx="3197860" cy="2240280"/>
                            </a:xfrm>
                            <a:prstGeom prst="rect">
                              <a:avLst/>
                            </a:prstGeom>
                          </pic:spPr>
                        </pic:pic>
                        <pic:pic xmlns:pic="http://schemas.openxmlformats.org/drawingml/2006/picture">
                          <pic:nvPicPr>
                            <pic:cNvPr id="218" name="Picture 218"/>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2419350"/>
                              <a:ext cx="3322320" cy="2240280"/>
                            </a:xfrm>
                            <a:prstGeom prst="rect">
                              <a:avLst/>
                            </a:prstGeom>
                          </pic:spPr>
                        </pic:pic>
                      </wpg:grpSp>
                      <pic:pic xmlns:pic="http://schemas.openxmlformats.org/drawingml/2006/picture">
                        <pic:nvPicPr>
                          <pic:cNvPr id="223" name="Picture 2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429000" y="2400300"/>
                            <a:ext cx="3246120" cy="2240280"/>
                          </a:xfrm>
                          <a:prstGeom prst="rect">
                            <a:avLst/>
                          </a:prstGeom>
                        </pic:spPr>
                      </pic:pic>
                    </wpg:wgp>
                  </a:graphicData>
                </a:graphic>
                <wp14:sizeRelV relativeFrom="margin">
                  <wp14:pctHeight>0</wp14:pctHeight>
                </wp14:sizeRelV>
              </wp:anchor>
            </w:drawing>
          </mc:Choice>
          <mc:Fallback>
            <w:pict>
              <v:group w14:anchorId="72A38984" id="Group 224" o:spid="_x0000_s1026" style="position:absolute;margin-left:-10.25pt;margin-top:-3.3pt;width:527.05pt;height:294pt;z-index:251671552;mso-height-relative:margin" coordsize="66935,46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">
                <v:group id="Group 222" o:spid="_x0000_s1027" style="position:absolute;width:66935;height:46596" coordsize="66935,4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">
                  <v:shape id="Picture 214" o:spid="_x0000_s1028" type="#_x0000_t75" style="position:absolute;left:571;top:190;width:32931;height:22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">
                    <v:imagedata r:id="rId68" o:title=""/>
                  </v:shape>
                  <v:shape id="Picture 215" o:spid="_x0000_s1029" type="#_x0000_t75" style="position:absolute;left:34956;width:31979;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">
                    <v:imagedata r:id="rId69" o:title=""/>
                  </v:shape>
                  <v:shape id="Picture 218" o:spid="_x0000_s1030" type="#_x0000_t75" style="position:absolute;top:24193;width:33223;height:22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">
                    <v:imagedata r:id="rId70" o:title=""/>
                  </v:shape>
                </v:group>
                <v:shape id="Picture 223" o:spid="_x0000_s1031" type="#_x0000_t75" style="position:absolute;left:34290;top:24003;width:32461;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">
                  <v:imagedata r:id="rId71" o:title=""/>
                </v:shape>
              </v:group>
            </w:pict>
          </mc:Fallback>
        </mc:AlternateContent>
      </w:r>
    </w:p>
    <w:p w14:paraId="77D12C4C" w14:textId="77777777" w:rsidR="00B56BD5" w:rsidRDefault="00B56BD5" w:rsidP="00B56BD5"/>
    <w:p w14:paraId="2E9D454A" w14:textId="77777777" w:rsidR="00B56BD5" w:rsidRDefault="00B56BD5" w:rsidP="00B56BD5"/>
    <w:p w14:paraId="6277EE17" w14:textId="77777777" w:rsidR="00B56BD5" w:rsidRDefault="00B56BD5" w:rsidP="00B56BD5"/>
    <w:p w14:paraId="2DF5C9C4" w14:textId="77777777" w:rsidR="00B56BD5" w:rsidRDefault="00B56BD5" w:rsidP="00B56BD5"/>
    <w:p w14:paraId="494A1CC6" w14:textId="77777777" w:rsidR="00B56BD5" w:rsidRDefault="00B56BD5" w:rsidP="00B56BD5"/>
    <w:p w14:paraId="3B3EB717" w14:textId="77777777" w:rsidR="00B56BD5" w:rsidRDefault="00B56BD5" w:rsidP="00B56BD5"/>
    <w:p w14:paraId="7002BB0E" w14:textId="77777777" w:rsidR="00B56BD5" w:rsidRDefault="00B56BD5" w:rsidP="00B56BD5"/>
    <w:p w14:paraId="33CEEFCA" w14:textId="77777777" w:rsidR="00B56BD5" w:rsidRDefault="00B56BD5" w:rsidP="00B56BD5"/>
    <w:p w14:paraId="24D1DAD9" w14:textId="77777777" w:rsidR="00B56BD5" w:rsidRDefault="00B56BD5" w:rsidP="00B56BD5"/>
    <w:p w14:paraId="21C56EBB" w14:textId="77777777" w:rsidR="00B56BD5" w:rsidRDefault="00B56BD5" w:rsidP="00B56BD5"/>
    <w:p w14:paraId="2E35C2BE" w14:textId="77777777" w:rsidR="00B56BD5" w:rsidRDefault="00B56BD5" w:rsidP="00B56BD5"/>
    <w:p w14:paraId="5F7CBF73" w14:textId="77777777" w:rsidR="00B56BD5" w:rsidRDefault="00B56BD5" w:rsidP="00B56BD5"/>
    <w:p w14:paraId="4FC9831B" w14:textId="77777777" w:rsidR="00B56BD5" w:rsidRDefault="00B56BD5" w:rsidP="00B56BD5"/>
    <w:p w14:paraId="00B784F8" w14:textId="77777777" w:rsidR="00B56BD5" w:rsidRDefault="00B56BD5" w:rsidP="00B56BD5"/>
    <w:p w14:paraId="1B74CFA0" w14:textId="77777777" w:rsidR="00B56BD5" w:rsidRDefault="00B56BD5" w:rsidP="00B56BD5"/>
    <w:p w14:paraId="6B4DE312" w14:textId="77777777" w:rsidR="00B56BD5" w:rsidRDefault="00B56BD5" w:rsidP="00B56BD5"/>
    <w:p w14:paraId="260D2CDA" w14:textId="77777777" w:rsidR="00B56BD5" w:rsidRDefault="00B56BD5" w:rsidP="00B56BD5"/>
    <w:p w14:paraId="627E7A70" w14:textId="77777777" w:rsidR="008800D5" w:rsidRDefault="008800D5" w:rsidP="00B56BD5"/>
    <w:p w14:paraId="292C1353" w14:textId="77777777" w:rsidR="008800D5" w:rsidRDefault="008800D5" w:rsidP="00B56BD5"/>
    <w:p w14:paraId="1AEE1B91" w14:textId="77777777" w:rsidR="008800D5" w:rsidRDefault="008800D5" w:rsidP="00B56BD5"/>
    <w:p w14:paraId="3BA436EF" w14:textId="77777777" w:rsidR="00B56BD5" w:rsidRDefault="00B56BD5" w:rsidP="00FE52EF">
      <w:pPr>
        <w:spacing w:after="120"/>
      </w:pPr>
      <w:r>
        <w:t xml:space="preserve">Next, 10-fold cross validation was used to further check how these selected models perform.  All the selected models still give at least a 0.60 F1 score, except for </w:t>
      </w:r>
      <w:proofErr w:type="spellStart"/>
      <w:r>
        <w:t>SGDClassifier</w:t>
      </w:r>
      <w:proofErr w:type="spellEnd"/>
      <w:r>
        <w:t xml:space="preserve">, which we subsequently drop.   So we begin hyperparameter tuning using the </w:t>
      </w:r>
      <w:proofErr w:type="spellStart"/>
      <w:r>
        <w:t>GridSearchCV</w:t>
      </w:r>
      <w:proofErr w:type="spellEnd"/>
      <w:r>
        <w:t xml:space="preserve"> function from </w:t>
      </w:r>
      <w:proofErr w:type="spellStart"/>
      <w:r>
        <w:t>Scikit</w:t>
      </w:r>
      <w:proofErr w:type="spellEnd"/>
      <w:r>
        <w:t>-learn on some of the remaining models.  Of the models and parameters tested, these were the optimal values using F1 as the scoring metric:</w:t>
      </w:r>
    </w:p>
    <w:p w14:paraId="25DC3D93" w14:textId="77777777" w:rsidR="008800D5" w:rsidRDefault="008800D5" w:rsidP="00B56BD5"/>
    <w:p w14:paraId="0D330693" w14:textId="77777777" w:rsidR="00B56BD5" w:rsidRPr="006007A4" w:rsidRDefault="00B56BD5" w:rsidP="00B56BD5">
      <w:pPr>
        <w:pStyle w:val="ListParagraph"/>
        <w:numPr>
          <w:ilvl w:val="0"/>
          <w:numId w:val="8"/>
        </w:numPr>
        <w:spacing w:after="0"/>
        <w:rPr>
          <w:sz w:val="24"/>
          <w:szCs w:val="24"/>
        </w:rPr>
      </w:pPr>
      <w:r w:rsidRPr="006007A4">
        <w:rPr>
          <w:sz w:val="24"/>
          <w:szCs w:val="24"/>
        </w:rPr>
        <w:t>Best parameters set found for Random Forest:</w:t>
      </w:r>
    </w:p>
    <w:p w14:paraId="798FE487" w14:textId="77777777" w:rsidR="00B56BD5" w:rsidRPr="006007A4" w:rsidRDefault="00B56BD5" w:rsidP="00B56BD5">
      <w:pPr>
        <w:ind w:left="720"/>
      </w:pPr>
      <w:r w:rsidRPr="006007A4">
        <w:t>{'</w:t>
      </w:r>
      <w:proofErr w:type="spellStart"/>
      <w:r w:rsidRPr="006007A4">
        <w:t>class_weight</w:t>
      </w:r>
      <w:proofErr w:type="spellEnd"/>
      <w:r w:rsidRPr="006007A4">
        <w:t>': 'balanced', '</w:t>
      </w:r>
      <w:proofErr w:type="spellStart"/>
      <w:r w:rsidRPr="006007A4">
        <w:t>max_depth</w:t>
      </w:r>
      <w:proofErr w:type="spellEnd"/>
      <w:r w:rsidRPr="006007A4">
        <w:t>': 10, '</w:t>
      </w:r>
      <w:proofErr w:type="spellStart"/>
      <w:r w:rsidRPr="006007A4">
        <w:t>max_features</w:t>
      </w:r>
      <w:proofErr w:type="spellEnd"/>
      <w:r w:rsidRPr="006007A4">
        <w:t>': 'log2', '</w:t>
      </w:r>
      <w:proofErr w:type="spellStart"/>
      <w:r w:rsidRPr="006007A4">
        <w:t>n_estimators</w:t>
      </w:r>
      <w:proofErr w:type="spellEnd"/>
      <w:r w:rsidRPr="006007A4">
        <w:t>': 60, '</w:t>
      </w:r>
      <w:proofErr w:type="spellStart"/>
      <w:r w:rsidRPr="006007A4">
        <w:t>oob_score</w:t>
      </w:r>
      <w:proofErr w:type="spellEnd"/>
      <w:r w:rsidRPr="006007A4">
        <w:t>': False}</w:t>
      </w:r>
    </w:p>
    <w:p w14:paraId="203F18EA" w14:textId="77777777" w:rsidR="00B56BD5" w:rsidRPr="006007A4" w:rsidRDefault="00B56BD5" w:rsidP="00B56BD5">
      <w:pPr>
        <w:pStyle w:val="ListParagraph"/>
        <w:numPr>
          <w:ilvl w:val="0"/>
          <w:numId w:val="8"/>
        </w:numPr>
        <w:spacing w:after="0"/>
        <w:rPr>
          <w:sz w:val="24"/>
          <w:szCs w:val="24"/>
        </w:rPr>
      </w:pPr>
      <w:r w:rsidRPr="006007A4">
        <w:rPr>
          <w:sz w:val="24"/>
          <w:szCs w:val="24"/>
        </w:rPr>
        <w:t>Best parameters set found for Logistic Regression:</w:t>
      </w:r>
    </w:p>
    <w:p w14:paraId="2FAB84E0" w14:textId="77777777" w:rsidR="00B56BD5" w:rsidRPr="006007A4" w:rsidRDefault="00B56BD5" w:rsidP="00B56BD5">
      <w:pPr>
        <w:ind w:left="720"/>
      </w:pPr>
      <w:r w:rsidRPr="006007A4">
        <w:t>{'C': 10, '</w:t>
      </w:r>
      <w:proofErr w:type="spellStart"/>
      <w:r w:rsidRPr="006007A4">
        <w:t>class_weight</w:t>
      </w:r>
      <w:proofErr w:type="spellEnd"/>
      <w:r w:rsidRPr="006007A4">
        <w:t>': None, 'penalty': 'l1'}</w:t>
      </w:r>
    </w:p>
    <w:p w14:paraId="6215643C" w14:textId="77777777" w:rsidR="00B56BD5" w:rsidRPr="006007A4" w:rsidRDefault="00B56BD5" w:rsidP="00B56BD5">
      <w:pPr>
        <w:pStyle w:val="ListParagraph"/>
        <w:numPr>
          <w:ilvl w:val="0"/>
          <w:numId w:val="8"/>
        </w:numPr>
        <w:spacing w:after="0"/>
        <w:rPr>
          <w:sz w:val="24"/>
          <w:szCs w:val="24"/>
        </w:rPr>
      </w:pPr>
      <w:r w:rsidRPr="006007A4">
        <w:rPr>
          <w:sz w:val="24"/>
          <w:szCs w:val="24"/>
        </w:rPr>
        <w:t>Best parameters set found for AdaBoost:</w:t>
      </w:r>
    </w:p>
    <w:p w14:paraId="69B329FC" w14:textId="77777777" w:rsidR="00B56BD5" w:rsidRPr="006007A4" w:rsidRDefault="00B56BD5" w:rsidP="00B56BD5">
      <w:pPr>
        <w:ind w:left="720"/>
      </w:pPr>
      <w:r w:rsidRPr="006007A4">
        <w:t>{'</w:t>
      </w:r>
      <w:proofErr w:type="spellStart"/>
      <w:r w:rsidRPr="006007A4">
        <w:t>n_estimators</w:t>
      </w:r>
      <w:proofErr w:type="spellEnd"/>
      <w:r w:rsidRPr="006007A4">
        <w:t>': 120}</w:t>
      </w:r>
    </w:p>
    <w:p w14:paraId="195EA0BC" w14:textId="77777777" w:rsidR="00B56BD5" w:rsidRPr="006007A4" w:rsidRDefault="00B56BD5" w:rsidP="00B56BD5">
      <w:pPr>
        <w:pStyle w:val="ListParagraph"/>
        <w:numPr>
          <w:ilvl w:val="0"/>
          <w:numId w:val="8"/>
        </w:numPr>
        <w:spacing w:after="0"/>
        <w:rPr>
          <w:sz w:val="24"/>
          <w:szCs w:val="24"/>
        </w:rPr>
      </w:pPr>
      <w:r w:rsidRPr="006007A4">
        <w:rPr>
          <w:sz w:val="24"/>
          <w:szCs w:val="24"/>
        </w:rPr>
        <w:t>Best parameters set found for XGB Classifier:</w:t>
      </w:r>
    </w:p>
    <w:p w14:paraId="5E490D42" w14:textId="77777777" w:rsidR="00B56BD5" w:rsidRPr="006007A4" w:rsidRDefault="00B56BD5" w:rsidP="008800D5">
      <w:pPr>
        <w:ind w:left="720"/>
      </w:pPr>
      <w:r w:rsidRPr="006007A4">
        <w:t>{'</w:t>
      </w:r>
      <w:proofErr w:type="spellStart"/>
      <w:r w:rsidRPr="006007A4">
        <w:t>scale_pos_weight</w:t>
      </w:r>
      <w:proofErr w:type="spellEnd"/>
      <w:r w:rsidRPr="006007A4">
        <w:t>': 2}</w:t>
      </w:r>
    </w:p>
    <w:p w14:paraId="338E8953" w14:textId="77777777" w:rsidR="00B56BD5" w:rsidRPr="006007A4" w:rsidRDefault="00B56BD5" w:rsidP="00B56BD5">
      <w:pPr>
        <w:pStyle w:val="ListParagraph"/>
        <w:numPr>
          <w:ilvl w:val="0"/>
          <w:numId w:val="8"/>
        </w:numPr>
        <w:spacing w:after="0"/>
        <w:rPr>
          <w:sz w:val="24"/>
          <w:szCs w:val="24"/>
        </w:rPr>
      </w:pPr>
      <w:r w:rsidRPr="006007A4">
        <w:rPr>
          <w:sz w:val="24"/>
          <w:szCs w:val="24"/>
        </w:rPr>
        <w:t>Best parameters set found for Gradient Boost:</w:t>
      </w:r>
    </w:p>
    <w:p w14:paraId="7E3701A7" w14:textId="77777777" w:rsidR="00B56BD5" w:rsidRDefault="00B56BD5" w:rsidP="00B56BD5">
      <w:pPr>
        <w:ind w:left="720"/>
      </w:pPr>
      <w:r w:rsidRPr="006007A4">
        <w:t>{'criterion': '</w:t>
      </w:r>
      <w:proofErr w:type="spellStart"/>
      <w:r w:rsidRPr="006007A4">
        <w:t>friedman_mse</w:t>
      </w:r>
      <w:proofErr w:type="spellEnd"/>
      <w:r w:rsidRPr="006007A4">
        <w:t>', 'loss': 'exponential', '</w:t>
      </w:r>
      <w:proofErr w:type="spellStart"/>
      <w:r w:rsidRPr="006007A4">
        <w:t>max_depth</w:t>
      </w:r>
      <w:proofErr w:type="spellEnd"/>
      <w:r w:rsidRPr="006007A4">
        <w:t>': 5, '</w:t>
      </w:r>
      <w:proofErr w:type="spellStart"/>
      <w:r w:rsidRPr="006007A4">
        <w:t>max_features</w:t>
      </w:r>
      <w:proofErr w:type="spellEnd"/>
      <w:r w:rsidRPr="006007A4">
        <w:t>': 'log2', '</w:t>
      </w:r>
      <w:proofErr w:type="spellStart"/>
      <w:r w:rsidRPr="006007A4">
        <w:t>n_estimators</w:t>
      </w:r>
      <w:proofErr w:type="spellEnd"/>
      <w:r w:rsidRPr="006007A4">
        <w:t>': 120}</w:t>
      </w:r>
    </w:p>
    <w:p w14:paraId="1F474EF8" w14:textId="77777777" w:rsidR="00FE52EF" w:rsidRDefault="00FE52EF" w:rsidP="00B56BD5">
      <w:pPr>
        <w:ind w:left="720"/>
      </w:pPr>
    </w:p>
    <w:p w14:paraId="0DAD37C5" w14:textId="77777777" w:rsidR="00B56BD5" w:rsidRDefault="00B56BD5" w:rsidP="00FE52EF">
      <w:pPr>
        <w:spacing w:after="120"/>
      </w:pPr>
      <w:r>
        <w:t xml:space="preserve">From these optimal values, we then decide to use the </w:t>
      </w:r>
      <w:proofErr w:type="spellStart"/>
      <w:r>
        <w:t>VotingClassifier</w:t>
      </w:r>
      <w:proofErr w:type="spellEnd"/>
      <w:r>
        <w:t xml:space="preserve"> model available in </w:t>
      </w:r>
      <w:proofErr w:type="spellStart"/>
      <w:r>
        <w:t>Scikit</w:t>
      </w:r>
      <w:proofErr w:type="spellEnd"/>
      <w:r>
        <w:t xml:space="preserve">-learn to determine the best combination of models instead of trying to pick one.  We perform hyperparameter tuning on the </w:t>
      </w:r>
      <w:proofErr w:type="spellStart"/>
      <w:r>
        <w:t>VotingClassifier</w:t>
      </w:r>
      <w:proofErr w:type="spellEnd"/>
      <w:r>
        <w:t xml:space="preserve"> model by including the previous five models’ results from hyperparameter tuning and adding the </w:t>
      </w:r>
      <w:proofErr w:type="spellStart"/>
      <w:r>
        <w:t>LogisticRegressionCV</w:t>
      </w:r>
      <w:proofErr w:type="spellEnd"/>
      <w:r>
        <w:t xml:space="preserve"> model and the MLP Classifier model, for a </w:t>
      </w:r>
      <w:r>
        <w:lastRenderedPageBreak/>
        <w:t xml:space="preserve">total of seven models.  The parameters we test through </w:t>
      </w:r>
      <w:proofErr w:type="spellStart"/>
      <w:r>
        <w:t>GridSearchCV</w:t>
      </w:r>
      <w:proofErr w:type="spellEnd"/>
      <w:r>
        <w:t xml:space="preserve"> is whether to set “voting” to hard or soft and also what combination of models to include, by setting “weights” to either a 1 or 0 for each model.  The </w:t>
      </w:r>
      <w:proofErr w:type="spellStart"/>
      <w:r>
        <w:t>GridSearchCV</w:t>
      </w:r>
      <w:proofErr w:type="spellEnd"/>
      <w:r>
        <w:t xml:space="preserve"> results indicated that voting should be set to “hard” and that only the Random Forest, XGB, and the MLP Classifier models should be included in the </w:t>
      </w:r>
      <w:proofErr w:type="spellStart"/>
      <w:r>
        <w:t>VotingClassifier</w:t>
      </w:r>
      <w:proofErr w:type="spellEnd"/>
      <w:r>
        <w:t>.</w:t>
      </w:r>
    </w:p>
    <w:p w14:paraId="49413278" w14:textId="77777777" w:rsidR="00B56BD5" w:rsidRDefault="00B56BD5" w:rsidP="00B56BD5">
      <w:r>
        <w:tab/>
        <w:t>Best parameters set found for Voting Classifier:</w:t>
      </w:r>
    </w:p>
    <w:p w14:paraId="6539FE62" w14:textId="77777777" w:rsidR="00B56BD5" w:rsidRDefault="00B56BD5" w:rsidP="00B56BD5">
      <w:pPr>
        <w:ind w:firstLine="720"/>
      </w:pPr>
      <w:r>
        <w:t>{'voting': 'hard', 'weights': [0, 0, 1, 1, 0, 0, 1]}</w:t>
      </w:r>
    </w:p>
    <w:p w14:paraId="7CE0D8CE" w14:textId="77777777" w:rsidR="008800D5" w:rsidRDefault="008800D5" w:rsidP="00B56BD5">
      <w:pPr>
        <w:ind w:firstLine="720"/>
      </w:pPr>
    </w:p>
    <w:p w14:paraId="58EA438E" w14:textId="77777777" w:rsidR="00B56BD5" w:rsidRDefault="00B56BD5" w:rsidP="00B56BD5">
      <w:r>
        <w:t xml:space="preserve">This </w:t>
      </w:r>
      <w:proofErr w:type="spellStart"/>
      <w:r>
        <w:t>VotingClassifier</w:t>
      </w:r>
      <w:proofErr w:type="spellEnd"/>
      <w:r>
        <w:t xml:space="preserve"> model’s Classification Report and Confusion Matrix are: </w:t>
      </w:r>
    </w:p>
    <w:p w14:paraId="2E2E8E01" w14:textId="77777777" w:rsidR="008800D5" w:rsidRDefault="008800D5" w:rsidP="00B56BD5"/>
    <w:p w14:paraId="4B0A9A06" w14:textId="77777777" w:rsidR="008800D5" w:rsidRDefault="006007A4" w:rsidP="00B56BD5">
      <w:r>
        <w:rPr>
          <w:noProof/>
        </w:rPr>
        <mc:AlternateContent>
          <mc:Choice Requires="wpg">
            <w:drawing>
              <wp:anchor distT="0" distB="0" distL="114300" distR="114300" simplePos="0" relativeHeight="251670528" behindDoc="0" locked="0" layoutInCell="1" allowOverlap="1" wp14:anchorId="5D320DB9" wp14:editId="6445485F">
                <wp:simplePos x="0" y="0"/>
                <wp:positionH relativeFrom="column">
                  <wp:posOffset>-381000</wp:posOffset>
                </wp:positionH>
                <wp:positionV relativeFrom="paragraph">
                  <wp:posOffset>91960</wp:posOffset>
                </wp:positionV>
                <wp:extent cx="7191375" cy="2397125"/>
                <wp:effectExtent l="0" t="0" r="0" b="3175"/>
                <wp:wrapNone/>
                <wp:docPr id="221" name="Group 221"/>
                <wp:cNvGraphicFramePr/>
                <a:graphic xmlns:a="http://schemas.openxmlformats.org/drawingml/2006/main">
                  <a:graphicData uri="http://schemas.microsoft.com/office/word/2010/wordprocessingGroup">
                    <wpg:wgp>
                      <wpg:cNvGrpSpPr/>
                      <wpg:grpSpPr>
                        <a:xfrm>
                          <a:off x="0" y="0"/>
                          <a:ext cx="7191375" cy="2397125"/>
                          <a:chOff x="0" y="0"/>
                          <a:chExt cx="7686675" cy="2600325"/>
                        </a:xfrm>
                      </wpg:grpSpPr>
                      <pic:pic xmlns:pic="http://schemas.openxmlformats.org/drawingml/2006/picture">
                        <pic:nvPicPr>
                          <pic:cNvPr id="219" name="Picture 219"/>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57150"/>
                            <a:ext cx="3686175" cy="2543175"/>
                          </a:xfrm>
                          <a:prstGeom prst="rect">
                            <a:avLst/>
                          </a:prstGeom>
                        </pic:spPr>
                      </pic:pic>
                      <pic:pic xmlns:pic="http://schemas.openxmlformats.org/drawingml/2006/picture">
                        <pic:nvPicPr>
                          <pic:cNvPr id="220" name="Picture 220"/>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3810000" y="0"/>
                            <a:ext cx="3876675" cy="24669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605D403" id="Group 221" o:spid="_x0000_s1026" style="position:absolute;margin-left:-30pt;margin-top:7.25pt;width:566.25pt;height:188.75pt;z-index:251670528;mso-width-relative:margin;mso-height-relative:margin" coordsize="76866,26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">
                <v:shape id="Picture 219" o:spid="_x0000_s1027" type="#_x0000_t75" style="position:absolute;top:571;width:36861;height:25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">
                  <v:imagedata r:id="rId74" o:title=""/>
                </v:shape>
                <v:shape id="Picture 220" o:spid="_x0000_s1028" type="#_x0000_t75" style="position:absolute;left:38100;width:38766;height:24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">
                  <v:imagedata r:id="rId75" o:title=""/>
                </v:shape>
              </v:group>
            </w:pict>
          </mc:Fallback>
        </mc:AlternateContent>
      </w:r>
    </w:p>
    <w:p w14:paraId="70C3B3F7" w14:textId="77777777" w:rsidR="008800D5" w:rsidRDefault="008800D5" w:rsidP="00B56BD5"/>
    <w:p w14:paraId="1EDBF821" w14:textId="77777777" w:rsidR="00B56BD5" w:rsidRDefault="00B56BD5" w:rsidP="00B56BD5"/>
    <w:p w14:paraId="77CAC4F4" w14:textId="77777777" w:rsidR="00B56BD5" w:rsidRDefault="00B56BD5" w:rsidP="00B56BD5"/>
    <w:p w14:paraId="38F2C2F8" w14:textId="77777777" w:rsidR="00B56BD5" w:rsidRDefault="00B56BD5" w:rsidP="00B56BD5"/>
    <w:p w14:paraId="542E8786" w14:textId="77777777" w:rsidR="00B56BD5" w:rsidRDefault="00B56BD5" w:rsidP="00B56BD5"/>
    <w:p w14:paraId="1811FAF2" w14:textId="77777777" w:rsidR="00B56BD5" w:rsidRDefault="00B56BD5" w:rsidP="00B56BD5"/>
    <w:p w14:paraId="04D4D289" w14:textId="77777777" w:rsidR="00B56BD5" w:rsidRDefault="00B56BD5" w:rsidP="00B56BD5"/>
    <w:p w14:paraId="739D8338" w14:textId="77777777" w:rsidR="00B56BD5" w:rsidRDefault="00B56BD5" w:rsidP="00B56BD5"/>
    <w:p w14:paraId="7CBFF70C" w14:textId="77777777" w:rsidR="00B56BD5" w:rsidRDefault="00B56BD5" w:rsidP="00B56BD5"/>
    <w:p w14:paraId="6B75835D" w14:textId="77777777" w:rsidR="00B56BD5" w:rsidRDefault="00B56BD5" w:rsidP="00B56BD5"/>
    <w:p w14:paraId="163D784E" w14:textId="77777777" w:rsidR="006007A4" w:rsidRDefault="006007A4" w:rsidP="00B56BD5"/>
    <w:p w14:paraId="4F3D0301" w14:textId="77777777" w:rsidR="006007A4" w:rsidRDefault="006007A4" w:rsidP="00B56BD5"/>
    <w:p w14:paraId="72A91FD1" w14:textId="77777777" w:rsidR="006007A4" w:rsidRDefault="006007A4" w:rsidP="00B56BD5"/>
    <w:p w14:paraId="5D3688B0" w14:textId="77777777" w:rsidR="00B56BD5" w:rsidRDefault="00B56BD5" w:rsidP="00B56BD5">
      <w:r>
        <w:t xml:space="preserve">We pick this </w:t>
      </w:r>
      <w:proofErr w:type="spellStart"/>
      <w:r>
        <w:t>VotingClassifier</w:t>
      </w:r>
      <w:proofErr w:type="spellEnd"/>
      <w:r>
        <w:t xml:space="preserve"> model as our classification model and store it in the “</w:t>
      </w:r>
      <w:proofErr w:type="spellStart"/>
      <w:r>
        <w:t>final_models</w:t>
      </w:r>
      <w:proofErr w:type="spellEnd"/>
      <w:r>
        <w:t>” folder in our GitHub as “votingClassifier</w:t>
      </w:r>
      <w:r w:rsidRPr="00551D3A">
        <w:t>_20180901.pkl</w:t>
      </w:r>
      <w:r>
        <w:t>”</w:t>
      </w:r>
      <w:r>
        <w:rPr>
          <w:rStyle w:val="FootnoteReference"/>
        </w:rPr>
        <w:footnoteReference w:id="38"/>
      </w:r>
      <w:r>
        <w:t>.</w:t>
      </w:r>
    </w:p>
    <w:p w14:paraId="1026BA35" w14:textId="77777777" w:rsidR="00B56BD5" w:rsidRDefault="00B56BD5" w:rsidP="00B56BD5"/>
    <w:p w14:paraId="38C236CE" w14:textId="77777777" w:rsidR="008800D5" w:rsidRPr="008800D5" w:rsidRDefault="00B56BD5" w:rsidP="00B56BD5">
      <w:r w:rsidRPr="00922FB0">
        <w:t xml:space="preserve">For reference, these are the top </w:t>
      </w:r>
      <w:r>
        <w:t>15</w:t>
      </w:r>
      <w:r w:rsidRPr="00922FB0">
        <w:t xml:space="preserve"> importan</w:t>
      </w:r>
      <w:r>
        <w:t>t</w:t>
      </w:r>
      <w:r w:rsidRPr="00922FB0">
        <w:t xml:space="preserve"> features that we were able to pull from the </w:t>
      </w:r>
      <w:r>
        <w:t xml:space="preserve">optimal </w:t>
      </w:r>
      <w:r w:rsidRPr="00922FB0">
        <w:t xml:space="preserve">Random Forest </w:t>
      </w:r>
      <w:r>
        <w:t>and XGB</w:t>
      </w:r>
      <w:r w:rsidR="006007A4">
        <w:t xml:space="preserve"> Classifier</w:t>
      </w:r>
      <w:r>
        <w:t xml:space="preserve"> models </w:t>
      </w:r>
      <w:r w:rsidRPr="00922FB0">
        <w:t xml:space="preserve">used in the </w:t>
      </w:r>
      <w:proofErr w:type="spellStart"/>
      <w:r w:rsidRPr="00922FB0">
        <w:t>VotingClassifer</w:t>
      </w:r>
      <w:proofErr w:type="spellEnd"/>
      <w:r w:rsidRPr="00922FB0">
        <w:t>:</w:t>
      </w:r>
    </w:p>
    <w:p w14:paraId="0DBD557B" w14:textId="77777777" w:rsidR="00B56BD5" w:rsidRDefault="00B56BD5" w:rsidP="00B56BD5">
      <w:pPr>
        <w:rPr>
          <w:color w:val="FF0000"/>
        </w:rPr>
      </w:pPr>
    </w:p>
    <w:p w14:paraId="3384FE97" w14:textId="77777777" w:rsidR="00B56BD5" w:rsidRDefault="008800D5" w:rsidP="00B56BD5">
      <w:pPr>
        <w:rPr>
          <w:color w:val="FF0000"/>
        </w:rPr>
      </w:pPr>
      <w:r>
        <w:rPr>
          <w:noProof/>
          <w:color w:val="FF0000"/>
        </w:rPr>
        <mc:AlternateContent>
          <mc:Choice Requires="wpg">
            <w:drawing>
              <wp:anchor distT="0" distB="0" distL="114300" distR="114300" simplePos="0" relativeHeight="251674624" behindDoc="0" locked="0" layoutInCell="1" allowOverlap="1" wp14:anchorId="50F6605E" wp14:editId="16DBD9A8">
                <wp:simplePos x="0" y="0"/>
                <wp:positionH relativeFrom="column">
                  <wp:posOffset>177800</wp:posOffset>
                </wp:positionH>
                <wp:positionV relativeFrom="paragraph">
                  <wp:posOffset>165735</wp:posOffset>
                </wp:positionV>
                <wp:extent cx="6075045" cy="2476500"/>
                <wp:effectExtent l="0" t="0" r="0" b="0"/>
                <wp:wrapNone/>
                <wp:docPr id="245" name="Group 245"/>
                <wp:cNvGraphicFramePr/>
                <a:graphic xmlns:a="http://schemas.openxmlformats.org/drawingml/2006/main">
                  <a:graphicData uri="http://schemas.microsoft.com/office/word/2010/wordprocessingGroup">
                    <wpg:wgp>
                      <wpg:cNvGrpSpPr/>
                      <wpg:grpSpPr>
                        <a:xfrm>
                          <a:off x="0" y="0"/>
                          <a:ext cx="6075045" cy="2476500"/>
                          <a:chOff x="0" y="0"/>
                          <a:chExt cx="4712565" cy="2176664"/>
                        </a:xfrm>
                      </wpg:grpSpPr>
                      <pic:pic xmlns:pic="http://schemas.openxmlformats.org/drawingml/2006/picture">
                        <pic:nvPicPr>
                          <pic:cNvPr id="239" name="Picture 239"/>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13854"/>
                            <a:ext cx="2022475" cy="2162810"/>
                          </a:xfrm>
                          <a:prstGeom prst="rect">
                            <a:avLst/>
                          </a:prstGeom>
                        </pic:spPr>
                      </pic:pic>
                      <pic:pic xmlns:pic="http://schemas.openxmlformats.org/drawingml/2006/picture">
                        <pic:nvPicPr>
                          <pic:cNvPr id="240" name="Picture 24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2715490" y="0"/>
                            <a:ext cx="1997075" cy="21666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ED4E82E" id="Group 245" o:spid="_x0000_s1026" style="position:absolute;margin-left:14pt;margin-top:13.05pt;width:478.35pt;height:195pt;z-index:251674624;mso-width-relative:margin;mso-height-relative:margin" coordsize="47125,21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">
                <v:shape id="Picture 239" o:spid="_x0000_s1027" type="#_x0000_t75" style="position:absolute;top:138;width:20224;height:21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">
                  <v:imagedata r:id="rId78" o:title=""/>
                </v:shape>
                <v:shape id="Picture 240" o:spid="_x0000_s1028" type="#_x0000_t75" style="position:absolute;left:27154;width:19971;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">
                  <v:imagedata r:id="rId79" o:title=""/>
                </v:shape>
              </v:group>
            </w:pict>
          </mc:Fallback>
        </mc:AlternateContent>
      </w:r>
    </w:p>
    <w:p w14:paraId="1027B575" w14:textId="77777777" w:rsidR="00B56BD5" w:rsidRPr="00AD1797" w:rsidRDefault="00B56BD5" w:rsidP="00B56BD5">
      <w:pPr>
        <w:rPr>
          <w:color w:val="FF0000"/>
        </w:rPr>
      </w:pPr>
    </w:p>
    <w:p w14:paraId="5E6911BC" w14:textId="77777777" w:rsidR="00B56BD5" w:rsidRDefault="00B56BD5" w:rsidP="00B56BD5"/>
    <w:p w14:paraId="7FDA3707" w14:textId="77777777" w:rsidR="00B56BD5" w:rsidRDefault="00B56BD5" w:rsidP="00B56BD5"/>
    <w:p w14:paraId="717E10A9" w14:textId="77777777" w:rsidR="00B56BD5" w:rsidRDefault="00B56BD5" w:rsidP="00B56BD5">
      <w:pPr>
        <w:pStyle w:val="Heading2"/>
      </w:pPr>
    </w:p>
    <w:p w14:paraId="0C520CD2" w14:textId="77777777" w:rsidR="00B56BD5" w:rsidRDefault="00B56BD5" w:rsidP="00B56BD5">
      <w:pPr>
        <w:pStyle w:val="Heading2"/>
      </w:pPr>
    </w:p>
    <w:p w14:paraId="42C29DA5" w14:textId="77777777" w:rsidR="00B56BD5" w:rsidRDefault="00B56BD5" w:rsidP="00B56BD5"/>
    <w:p w14:paraId="3F26961D" w14:textId="77777777" w:rsidR="00B56BD5" w:rsidRDefault="00B56BD5" w:rsidP="00B56BD5"/>
    <w:p w14:paraId="4659A1D7" w14:textId="77777777" w:rsidR="008800D5" w:rsidRPr="00FE52EF" w:rsidRDefault="00FE52EF" w:rsidP="00FE52EF">
      <w:pPr>
        <w:rPr>
          <w:rFonts w:asciiTheme="majorHAnsi" w:eastAsiaTheme="majorEastAsia" w:hAnsiTheme="majorHAnsi" w:cstheme="majorBidi"/>
          <w:color w:val="2F5496" w:themeColor="accent1" w:themeShade="BF"/>
          <w:sz w:val="26"/>
          <w:szCs w:val="26"/>
        </w:rPr>
      </w:pPr>
      <w:r>
        <w:br w:type="page"/>
      </w:r>
    </w:p>
    <w:p w14:paraId="77A27DA2" w14:textId="77777777" w:rsidR="008800D5" w:rsidRPr="008800D5" w:rsidRDefault="00B56BD5" w:rsidP="00F97DE2">
      <w:pPr>
        <w:pStyle w:val="Heading2"/>
        <w:spacing w:after="120"/>
      </w:pPr>
      <w:bookmarkStart w:id="199" w:name="_Toc524111793"/>
      <w:r>
        <w:lastRenderedPageBreak/>
        <w:t>Part 5E: Classification Models, restricted time period</w:t>
      </w:r>
      <w:bookmarkEnd w:id="199"/>
    </w:p>
    <w:p w14:paraId="2FBAA976" w14:textId="77777777" w:rsidR="00B56BD5" w:rsidRDefault="00B56BD5" w:rsidP="00F97DE2">
      <w:pPr>
        <w:spacing w:after="120"/>
      </w:pPr>
      <w:r>
        <w:t>We wanted to see if these results would change if we restricted the sample of movies in our data set to just those from 2008 and onwards. The notebook associated with this is called modelMoviesData_Classification2008.ipynb</w:t>
      </w:r>
      <w:r>
        <w:rPr>
          <w:rStyle w:val="FootnoteReference"/>
        </w:rPr>
        <w:footnoteReference w:id="39"/>
      </w:r>
      <w:r>
        <w:t>.  Just like with the regression model, a few reasons why we wanted to test a shorter time period include the number of years of data our team members were able to manually review, possible structural changes to the movie industry, and the inability to calculate historical revenues of the cast and crew for movies in the early years in our data set.</w:t>
      </w:r>
    </w:p>
    <w:p w14:paraId="2703E637" w14:textId="77777777" w:rsidR="00B56BD5" w:rsidRDefault="00B56BD5" w:rsidP="00F97DE2">
      <w:pPr>
        <w:spacing w:after="120"/>
      </w:pPr>
      <w:r>
        <w:t>By restricting our data set, we were left with 2,395 movies, with a majority of these movies still not earning at least twice as much as its budget.</w:t>
      </w:r>
    </w:p>
    <w:p w14:paraId="5BA3975B" w14:textId="77777777" w:rsidR="008800D5" w:rsidRDefault="008800D5" w:rsidP="00B56BD5">
      <w:r>
        <w:rPr>
          <w:noProof/>
        </w:rPr>
        <mc:AlternateContent>
          <mc:Choice Requires="wpg">
            <w:drawing>
              <wp:anchor distT="0" distB="0" distL="114300" distR="114300" simplePos="0" relativeHeight="251672576" behindDoc="0" locked="0" layoutInCell="1" allowOverlap="1" wp14:anchorId="0B39BDE7" wp14:editId="4136FF6A">
                <wp:simplePos x="0" y="0"/>
                <wp:positionH relativeFrom="margin">
                  <wp:align>left</wp:align>
                </wp:positionH>
                <wp:positionV relativeFrom="paragraph">
                  <wp:posOffset>12065</wp:posOffset>
                </wp:positionV>
                <wp:extent cx="6163945" cy="2990850"/>
                <wp:effectExtent l="0" t="0" r="8255" b="0"/>
                <wp:wrapNone/>
                <wp:docPr id="228" name="Group 228"/>
                <wp:cNvGraphicFramePr/>
                <a:graphic xmlns:a="http://schemas.openxmlformats.org/drawingml/2006/main">
                  <a:graphicData uri="http://schemas.microsoft.com/office/word/2010/wordprocessingGroup">
                    <wpg:wgp>
                      <wpg:cNvGrpSpPr/>
                      <wpg:grpSpPr>
                        <a:xfrm>
                          <a:off x="0" y="0"/>
                          <a:ext cx="6163945" cy="2990850"/>
                          <a:chOff x="0" y="0"/>
                          <a:chExt cx="6163945" cy="2990850"/>
                        </a:xfrm>
                      </wpg:grpSpPr>
                      <pic:pic xmlns:pic="http://schemas.openxmlformats.org/drawingml/2006/picture">
                        <pic:nvPicPr>
                          <pic:cNvPr id="225" name="Picture 225"/>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171450" y="161925"/>
                            <a:ext cx="885825" cy="342900"/>
                          </a:xfrm>
                          <a:prstGeom prst="rect">
                            <a:avLst/>
                          </a:prstGeom>
                        </pic:spPr>
                      </pic:pic>
                      <pic:pic xmlns:pic="http://schemas.openxmlformats.org/drawingml/2006/picture">
                        <pic:nvPicPr>
                          <pic:cNvPr id="226" name="Picture 226"/>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1466850" y="28575"/>
                            <a:ext cx="4697095" cy="2962275"/>
                          </a:xfrm>
                          <a:prstGeom prst="rect">
                            <a:avLst/>
                          </a:prstGeom>
                        </pic:spPr>
                      </pic:pic>
                      <wps:wsp>
                        <wps:cNvPr id="227" name="Text Box 2"/>
                        <wps:cNvSpPr txBox="1">
                          <a:spLocks noChangeArrowheads="1"/>
                        </wps:cNvSpPr>
                        <wps:spPr bwMode="auto">
                          <a:xfrm>
                            <a:off x="0" y="0"/>
                            <a:ext cx="1272540" cy="274320"/>
                          </a:xfrm>
                          <a:prstGeom prst="rect">
                            <a:avLst/>
                          </a:prstGeom>
                          <a:noFill/>
                          <a:ln w="9525">
                            <a:noFill/>
                            <a:miter lim="800000"/>
                            <a:headEnd/>
                            <a:tailEnd/>
                          </a:ln>
                        </wps:spPr>
                        <wps:txbx>
                          <w:txbxContent>
                            <w:p w14:paraId="2581564F" w14:textId="77777777" w:rsidR="00573CC3" w:rsidRDefault="00573CC3" w:rsidP="00B56BD5">
                              <w:r>
                                <w:t>Bucket    # movies</w:t>
                              </w:r>
                            </w:p>
                          </w:txbxContent>
                        </wps:txbx>
                        <wps:bodyPr rot="0" vert="horz" wrap="square" lIns="91440" tIns="45720" rIns="91440" bIns="45720" anchor="t" anchorCtr="0">
                          <a:noAutofit/>
                        </wps:bodyPr>
                      </wps:wsp>
                    </wpg:wgp>
                  </a:graphicData>
                </a:graphic>
              </wp:anchor>
            </w:drawing>
          </mc:Choice>
          <mc:Fallback>
            <w:pict>
              <v:group w14:anchorId="0B39BDE7" id="Group 228" o:spid="_x0000_s1047" style="position:absolute;margin-left:0;margin-top:.95pt;width:485.35pt;height:235.5pt;z-index:251672576;mso-position-horizontal:left;mso-position-horizontal-relative:margin" coordsize="61639,29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5" o:spid="_x0000_s1048" type="#_x0000_t75" style="position:absolute;left:1714;top:1619;width:8858;height:3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05s2DFAAAA3AAAAA8AAABkcnMvZG93bnJldi54bWxEj8FqwzAQRO+B/oPYQi+hkWtIaNwooRQK&#10;JgdDnUKui7WxTaWVkZTY7ddHgUKOw8y8YTa7yRpxIR96xwpeFhkI4sbpnlsF34fP51cQISJrNI5J&#10;wS8F2G0fZhsstBv5iy51bEWCcChQQRfjUEgZmo4shoUbiJN3ct5iTNK3UnscE9wamWfZSlrsOS10&#10;ONBHR81PfbYK6rH0f6d5WVVHf67Cwaz35rhW6ulxen8DEWmK9/B/u9QK8nwJtzPpCMjt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ObNgxQAAANwAAAAPAAAAAAAAAAAAAAAA&#10;AJ8CAABkcnMvZG93bnJldi54bWxQSwUGAAAAAAQABAD3AAAAkQMAAAAA&#10;">
                  <v:imagedata r:id="rId82" o:title=""/>
                  <v:path arrowok="t"/>
                </v:shape>
                <v:shape id="Picture 226" o:spid="_x0000_s1049" type="#_x0000_t75" style="position:absolute;left:14668;top:285;width:46971;height:29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5fJzHAAAA3AAAAA8AAABkcnMvZG93bnJldi54bWxEj09rwkAUxO+FfoflCd7qxhREo6tIsVB6&#10;qGj9g7dH9pnEZt+G7JrEb+8KQo/DzPyGmS06U4qGaldYVjAcRCCIU6sLzhTsfj/fxiCcR9ZYWiYF&#10;N3KwmL++zDDRtuUNNVufiQBhl6CC3PsqkdKlORl0A1sRB+9sa4M+yDqTusY2wE0p4ygaSYMFh4Uc&#10;K/rIKf3bXo2Cyao9rKvbct+tfk6HZnx5n+y+j0r1e91yCsJT5//Dz/aXVhDHI3icCUdAzu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j5fJzHAAAA3AAAAA8AAAAAAAAAAAAA&#10;AAAAnwIAAGRycy9kb3ducmV2LnhtbFBLBQYAAAAABAAEAPcAAACTAwAAAAA=&#10;">
                  <v:imagedata r:id="rId83" o:title=""/>
                  <v:path arrowok="t"/>
                </v:shape>
                <v:shapetype id="_x0000_t202" coordsize="21600,21600" o:spt="202" path="m,l,21600r21600,l21600,xe">
                  <v:stroke joinstyle="miter"/>
                  <v:path gradientshapeok="t" o:connecttype="rect"/>
                </v:shapetype>
                <v:shape id="Text Box 2" o:spid="_x0000_s1050" type="#_x0000_t202" style="position:absolute;width:12725;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m6iMUA&#10;AADcAAAADwAAAGRycy9kb3ducmV2LnhtbESPT2vCQBTE74V+h+UVvOlug39q6iaUFsFTRa2Ct0f2&#10;mYRm34bsatJv3y0IPQ4z8xtmlQ+2ETfqfO1Yw/NEgSAunKm51PB1WI9fQPiAbLBxTBp+yEOePT6s&#10;MDWu5x3d9qEUEcI+RQ1VCG0qpS8qsugnriWO3sV1FkOUXSlNh32E20YmSs2lxZrjQoUtvVdUfO+v&#10;VsPx83I+TdW2/LCztneDkmyXUuvR0/D2CiLQEP7D9/bGaEiSB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bqIxQAAANwAAAAPAAAAAAAAAAAAAAAAAJgCAABkcnMv&#10;ZG93bnJldi54bWxQSwUGAAAAAAQABAD1AAAAigMAAAAA&#10;" filled="f" stroked="f">
                  <v:textbox>
                    <w:txbxContent>
                      <w:p w14:paraId="2581564F" w14:textId="77777777" w:rsidR="00573CC3" w:rsidRDefault="00573CC3" w:rsidP="00B56BD5">
                        <w:r>
                          <w:t>Bucket    # movies</w:t>
                        </w:r>
                      </w:p>
                    </w:txbxContent>
                  </v:textbox>
                </v:shape>
                <w10:wrap anchorx="margin"/>
              </v:group>
            </w:pict>
          </mc:Fallback>
        </mc:AlternateContent>
      </w:r>
    </w:p>
    <w:p w14:paraId="2DF273EC" w14:textId="77777777" w:rsidR="008800D5" w:rsidRDefault="008800D5" w:rsidP="00B56BD5"/>
    <w:p w14:paraId="4955F3DC" w14:textId="77777777" w:rsidR="008800D5" w:rsidRDefault="008800D5" w:rsidP="00B56BD5"/>
    <w:p w14:paraId="01791192" w14:textId="77777777" w:rsidR="008800D5" w:rsidRDefault="008800D5" w:rsidP="00B56BD5"/>
    <w:p w14:paraId="1CA3CEEE" w14:textId="77777777" w:rsidR="008800D5" w:rsidRDefault="008800D5" w:rsidP="00B56BD5"/>
    <w:p w14:paraId="53463F7A" w14:textId="77777777" w:rsidR="008800D5" w:rsidRDefault="008800D5" w:rsidP="00B56BD5"/>
    <w:p w14:paraId="48FE0772" w14:textId="77777777" w:rsidR="008800D5" w:rsidRDefault="008800D5" w:rsidP="00B56BD5"/>
    <w:p w14:paraId="54707395" w14:textId="77777777" w:rsidR="008800D5" w:rsidRDefault="008800D5" w:rsidP="00B56BD5"/>
    <w:p w14:paraId="790F0CCB" w14:textId="77777777" w:rsidR="008800D5" w:rsidRDefault="008800D5" w:rsidP="00B56BD5"/>
    <w:p w14:paraId="516AB6A4" w14:textId="77777777" w:rsidR="008800D5" w:rsidRDefault="008800D5" w:rsidP="00B56BD5"/>
    <w:p w14:paraId="05ED84D4" w14:textId="77777777" w:rsidR="00B56BD5" w:rsidRPr="008E3B55" w:rsidRDefault="00B56BD5" w:rsidP="00B56BD5"/>
    <w:p w14:paraId="040D64ED" w14:textId="77777777" w:rsidR="00B56BD5" w:rsidRDefault="00B56BD5" w:rsidP="00B56BD5"/>
    <w:p w14:paraId="10E59C83" w14:textId="77777777" w:rsidR="00B56BD5" w:rsidRDefault="00B56BD5" w:rsidP="00B56BD5"/>
    <w:p w14:paraId="53B1FAD8" w14:textId="77777777" w:rsidR="00B56BD5" w:rsidRDefault="00B56BD5" w:rsidP="00B56BD5"/>
    <w:p w14:paraId="6DF12594" w14:textId="77777777" w:rsidR="008800D5" w:rsidRDefault="008800D5" w:rsidP="00B56BD5"/>
    <w:p w14:paraId="573B9B4C" w14:textId="77777777" w:rsidR="008800D5" w:rsidRDefault="008800D5" w:rsidP="00B56BD5"/>
    <w:p w14:paraId="24C18841" w14:textId="77777777" w:rsidR="00B56BD5" w:rsidRDefault="00B56BD5" w:rsidP="00FE52EF">
      <w:pPr>
        <w:spacing w:after="120"/>
      </w:pPr>
      <w:r>
        <w:t xml:space="preserve">We run through the exact same procedure as described in Section 5, Part 5D.  These models actually perform better, with a lot of models reaching nearly 0.70 F1 score for classification = 1 and close to 0.80 F1 score for classification = 0.  After performing a </w:t>
      </w:r>
      <w:proofErr w:type="spellStart"/>
      <w:r>
        <w:t>GridSearchCV</w:t>
      </w:r>
      <w:proofErr w:type="spellEnd"/>
      <w:r>
        <w:t xml:space="preserve"> on the </w:t>
      </w:r>
      <w:proofErr w:type="spellStart"/>
      <w:r>
        <w:t>VotingClassifier</w:t>
      </w:r>
      <w:proofErr w:type="spellEnd"/>
      <w:r>
        <w:t xml:space="preserve"> with the new models, we see the best parameter for “voting” is soft, and the best weights for the models indicate that the best combination of m</w:t>
      </w:r>
      <w:r w:rsidR="006007A4">
        <w:t>odels are Random Forest, XGB Classifier</w:t>
      </w:r>
      <w:r>
        <w:t>, and Ada Boost.</w:t>
      </w:r>
    </w:p>
    <w:p w14:paraId="2F94F0B1" w14:textId="77777777" w:rsidR="00F97DE2" w:rsidRDefault="00F97DE2" w:rsidP="00FE52EF">
      <w:pPr>
        <w:spacing w:after="120"/>
      </w:pPr>
    </w:p>
    <w:p w14:paraId="7FE29049" w14:textId="77777777" w:rsidR="00F97DE2" w:rsidRDefault="00F97DE2" w:rsidP="00FE52EF">
      <w:pPr>
        <w:spacing w:after="120"/>
      </w:pPr>
    </w:p>
    <w:p w14:paraId="31C6467E" w14:textId="77777777" w:rsidR="00F97DE2" w:rsidRDefault="00F97DE2" w:rsidP="00FE52EF">
      <w:pPr>
        <w:spacing w:after="120"/>
      </w:pPr>
    </w:p>
    <w:p w14:paraId="1E8B20EC" w14:textId="77777777" w:rsidR="00F97DE2" w:rsidRDefault="00F97DE2" w:rsidP="00FE52EF">
      <w:pPr>
        <w:spacing w:after="120"/>
      </w:pPr>
    </w:p>
    <w:p w14:paraId="5A7ACCB5" w14:textId="77777777" w:rsidR="00F97DE2" w:rsidRDefault="00F97DE2" w:rsidP="00FE52EF">
      <w:pPr>
        <w:spacing w:after="120"/>
      </w:pPr>
    </w:p>
    <w:p w14:paraId="340C26D4" w14:textId="77777777" w:rsidR="00F97DE2" w:rsidRDefault="00F97DE2" w:rsidP="00FE52EF">
      <w:pPr>
        <w:spacing w:after="120"/>
      </w:pPr>
    </w:p>
    <w:p w14:paraId="513A5C25" w14:textId="77777777" w:rsidR="00F97DE2" w:rsidRDefault="00F97DE2" w:rsidP="00FE52EF">
      <w:pPr>
        <w:spacing w:after="120"/>
      </w:pPr>
    </w:p>
    <w:p w14:paraId="46EDDC12" w14:textId="77777777" w:rsidR="00B56BD5" w:rsidRDefault="00F97DE2" w:rsidP="00FE52EF">
      <w:pPr>
        <w:spacing w:after="120"/>
      </w:pPr>
      <w:r>
        <w:rPr>
          <w:noProof/>
        </w:rPr>
        <w:lastRenderedPageBreak/>
        <mc:AlternateContent>
          <mc:Choice Requires="wpg">
            <w:drawing>
              <wp:anchor distT="0" distB="0" distL="114300" distR="114300" simplePos="0" relativeHeight="251673600" behindDoc="0" locked="0" layoutInCell="1" allowOverlap="1" wp14:anchorId="75F15DB2" wp14:editId="47A46DD9">
                <wp:simplePos x="0" y="0"/>
                <wp:positionH relativeFrom="column">
                  <wp:posOffset>-279400</wp:posOffset>
                </wp:positionH>
                <wp:positionV relativeFrom="paragraph">
                  <wp:posOffset>255992</wp:posOffset>
                </wp:positionV>
                <wp:extent cx="7048500" cy="3073400"/>
                <wp:effectExtent l="0" t="0" r="0" b="0"/>
                <wp:wrapNone/>
                <wp:docPr id="234" name="Group 234"/>
                <wp:cNvGraphicFramePr/>
                <a:graphic xmlns:a="http://schemas.openxmlformats.org/drawingml/2006/main">
                  <a:graphicData uri="http://schemas.microsoft.com/office/word/2010/wordprocessingGroup">
                    <wpg:wgp>
                      <wpg:cNvGrpSpPr/>
                      <wpg:grpSpPr>
                        <a:xfrm>
                          <a:off x="0" y="0"/>
                          <a:ext cx="7048500" cy="3073400"/>
                          <a:chOff x="0" y="0"/>
                          <a:chExt cx="7353300" cy="2617470"/>
                        </a:xfrm>
                      </wpg:grpSpPr>
                      <pic:pic xmlns:pic="http://schemas.openxmlformats.org/drawingml/2006/picture">
                        <pic:nvPicPr>
                          <pic:cNvPr id="232" name="Picture 23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57150"/>
                            <a:ext cx="3867785" cy="2560320"/>
                          </a:xfrm>
                          <a:prstGeom prst="rect">
                            <a:avLst/>
                          </a:prstGeom>
                        </pic:spPr>
                      </pic:pic>
                      <pic:pic xmlns:pic="http://schemas.openxmlformats.org/drawingml/2006/picture">
                        <pic:nvPicPr>
                          <pic:cNvPr id="233" name="Picture 233"/>
                          <pic:cNvPicPr>
                            <a:picLocks noChangeAspect="1"/>
                          </pic:cNvPicPr>
                        </pic:nvPicPr>
                        <pic:blipFill rotWithShape="1">
                          <a:blip r:embed="rId85">
                            <a:extLst>
                              <a:ext uri="{28A0092B-C50C-407E-A947-70E740481C1C}">
                                <a14:useLocalDpi xmlns:a14="http://schemas.microsoft.com/office/drawing/2010/main" val="0"/>
                              </a:ext>
                            </a:extLst>
                          </a:blip>
                          <a:srcRect r="4525"/>
                          <a:stretch/>
                        </pic:blipFill>
                        <pic:spPr bwMode="auto">
                          <a:xfrm>
                            <a:off x="3695700" y="0"/>
                            <a:ext cx="3657600" cy="255968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C27C57E" id="Group 234" o:spid="_x0000_s1026" style="position:absolute;margin-left:-22pt;margin-top:20.15pt;width:555pt;height:242pt;z-index:251673600;mso-width-relative:margin;mso-height-relative:margin" coordsize="73533,26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">
                <v:shape id="Picture 232" o:spid="_x0000_s1027" type="#_x0000_t75" style="position:absolute;top:571;width:38677;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">
                  <v:imagedata r:id="rId86" o:title=""/>
                </v:shape>
                <v:shape id="Picture 233" o:spid="_x0000_s1028" type="#_x0000_t75" style="position:absolute;left:36957;width:36576;height:25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">
                  <v:imagedata r:id="rId87" o:title="" cropright="2966f"/>
                </v:shape>
              </v:group>
            </w:pict>
          </mc:Fallback>
        </mc:AlternateContent>
      </w:r>
      <w:r w:rsidR="00B56BD5">
        <w:t xml:space="preserve">This </w:t>
      </w:r>
      <w:proofErr w:type="spellStart"/>
      <w:r w:rsidR="00B56BD5">
        <w:t>VotingClassifier</w:t>
      </w:r>
      <w:proofErr w:type="spellEnd"/>
      <w:r w:rsidR="00B56BD5">
        <w:t xml:space="preserve"> model’s Classification Report and Confusion Matrix are: </w:t>
      </w:r>
    </w:p>
    <w:p w14:paraId="2E207635" w14:textId="77777777" w:rsidR="00B56BD5" w:rsidRDefault="00B56BD5" w:rsidP="00B56BD5"/>
    <w:p w14:paraId="2E6396A9" w14:textId="77777777" w:rsidR="00B56BD5" w:rsidRDefault="00B56BD5" w:rsidP="00B56BD5"/>
    <w:p w14:paraId="3D97AF35" w14:textId="77777777" w:rsidR="00B56BD5" w:rsidRDefault="00B56BD5" w:rsidP="00B56BD5"/>
    <w:p w14:paraId="7F29479C" w14:textId="77777777" w:rsidR="008800D5" w:rsidRDefault="008800D5" w:rsidP="00B56BD5"/>
    <w:p w14:paraId="6DAD3730" w14:textId="77777777" w:rsidR="008800D5" w:rsidRDefault="008800D5" w:rsidP="00B56BD5"/>
    <w:p w14:paraId="292B0EAC" w14:textId="77777777" w:rsidR="008800D5" w:rsidRDefault="008800D5" w:rsidP="00B56BD5"/>
    <w:p w14:paraId="73DE950D" w14:textId="77777777" w:rsidR="008800D5" w:rsidRDefault="008800D5" w:rsidP="00B56BD5"/>
    <w:p w14:paraId="3D09193F" w14:textId="77777777" w:rsidR="008800D5" w:rsidRDefault="008800D5" w:rsidP="00B56BD5"/>
    <w:p w14:paraId="211A53BD" w14:textId="77777777" w:rsidR="008800D5" w:rsidRDefault="008800D5" w:rsidP="00B56BD5"/>
    <w:p w14:paraId="0A0B48F0" w14:textId="77777777" w:rsidR="008800D5" w:rsidRDefault="008800D5" w:rsidP="00B56BD5"/>
    <w:p w14:paraId="6DF9D968" w14:textId="77777777" w:rsidR="008800D5" w:rsidRDefault="008800D5" w:rsidP="00B56BD5"/>
    <w:p w14:paraId="251649CB" w14:textId="77777777" w:rsidR="008800D5" w:rsidRDefault="008800D5" w:rsidP="00B56BD5"/>
    <w:p w14:paraId="6319B082" w14:textId="77777777" w:rsidR="008800D5" w:rsidRDefault="008800D5" w:rsidP="00B56BD5"/>
    <w:p w14:paraId="6B955B2B" w14:textId="77777777" w:rsidR="008800D5" w:rsidRDefault="008800D5" w:rsidP="00B56BD5"/>
    <w:p w14:paraId="5BD768B2" w14:textId="77777777" w:rsidR="008800D5" w:rsidRDefault="008800D5" w:rsidP="00B56BD5"/>
    <w:p w14:paraId="71D85A0A" w14:textId="77777777" w:rsidR="008800D5" w:rsidRDefault="008800D5" w:rsidP="00B56BD5"/>
    <w:p w14:paraId="1403289F" w14:textId="77777777" w:rsidR="008800D5" w:rsidRDefault="008800D5" w:rsidP="00B56BD5"/>
    <w:p w14:paraId="583A2052" w14:textId="77777777" w:rsidR="00B56BD5" w:rsidRDefault="00B56BD5" w:rsidP="00FE52EF">
      <w:pPr>
        <w:spacing w:after="120"/>
      </w:pPr>
      <w:r>
        <w:t xml:space="preserve">We pick this </w:t>
      </w:r>
      <w:proofErr w:type="spellStart"/>
      <w:r>
        <w:t>VotingClassifier</w:t>
      </w:r>
      <w:proofErr w:type="spellEnd"/>
      <w:r>
        <w:t xml:space="preserve"> as another potential classification model and store it in the “</w:t>
      </w:r>
      <w:proofErr w:type="spellStart"/>
      <w:r>
        <w:t>final_models</w:t>
      </w:r>
      <w:proofErr w:type="spellEnd"/>
      <w:r>
        <w:t>” folder in our GitHub as “votingClassifierPost2008</w:t>
      </w:r>
      <w:r w:rsidR="00FF4A85">
        <w:t>_20180902</w:t>
      </w:r>
      <w:r w:rsidRPr="00551D3A">
        <w:t>.pkl</w:t>
      </w:r>
      <w:r>
        <w:t>”</w:t>
      </w:r>
      <w:r>
        <w:rPr>
          <w:rStyle w:val="FootnoteReference"/>
        </w:rPr>
        <w:footnoteReference w:id="40"/>
      </w:r>
      <w:r>
        <w:t>.</w:t>
      </w:r>
    </w:p>
    <w:p w14:paraId="48F6CB58" w14:textId="77777777" w:rsidR="00B56BD5" w:rsidRDefault="00B56BD5" w:rsidP="00B56BD5">
      <w:r w:rsidRPr="00922FB0">
        <w:t xml:space="preserve">For reference, these are the top </w:t>
      </w:r>
      <w:r>
        <w:t>15</w:t>
      </w:r>
      <w:r w:rsidRPr="00922FB0">
        <w:t xml:space="preserve"> importan</w:t>
      </w:r>
      <w:r>
        <w:t>t</w:t>
      </w:r>
      <w:r w:rsidRPr="00922FB0">
        <w:t xml:space="preserve"> features that we were able to pull from the </w:t>
      </w:r>
      <w:r>
        <w:t>optimal Random Forest, XGB</w:t>
      </w:r>
      <w:r w:rsidR="006007A4">
        <w:t xml:space="preserve"> Classifier</w:t>
      </w:r>
      <w:r>
        <w:t xml:space="preserve">, and Ada Boost models </w:t>
      </w:r>
      <w:r w:rsidRPr="00922FB0">
        <w:t xml:space="preserve">used in the </w:t>
      </w:r>
      <w:proofErr w:type="spellStart"/>
      <w:r w:rsidRPr="00922FB0">
        <w:t>VotingClassifer</w:t>
      </w:r>
      <w:proofErr w:type="spellEnd"/>
      <w:r w:rsidRPr="00922FB0">
        <w:t>:</w:t>
      </w:r>
    </w:p>
    <w:p w14:paraId="3EE3DBD7" w14:textId="77777777" w:rsidR="00B56BD5" w:rsidRDefault="00B56BD5" w:rsidP="00B56BD5">
      <w:pPr>
        <w:rPr>
          <w:color w:val="FF0000"/>
        </w:rPr>
      </w:pPr>
    </w:p>
    <w:p w14:paraId="46759E06" w14:textId="77777777" w:rsidR="00B56BD5" w:rsidRDefault="00FE52EF" w:rsidP="00B56BD5">
      <w:pPr>
        <w:rPr>
          <w:rFonts w:asciiTheme="majorHAnsi" w:eastAsiaTheme="majorEastAsia" w:hAnsiTheme="majorHAnsi" w:cstheme="majorBidi"/>
          <w:color w:val="2F5496" w:themeColor="accent1" w:themeShade="BF"/>
          <w:sz w:val="32"/>
          <w:szCs w:val="32"/>
        </w:rPr>
      </w:pPr>
      <w:r>
        <w:rPr>
          <w:noProof/>
          <w:color w:val="FF0000"/>
        </w:rPr>
        <mc:AlternateContent>
          <mc:Choice Requires="wpg">
            <w:drawing>
              <wp:anchor distT="0" distB="0" distL="114300" distR="114300" simplePos="0" relativeHeight="251675648" behindDoc="0" locked="0" layoutInCell="1" allowOverlap="1" wp14:anchorId="0A170529" wp14:editId="302DBBE1">
                <wp:simplePos x="0" y="0"/>
                <wp:positionH relativeFrom="column">
                  <wp:posOffset>-267335</wp:posOffset>
                </wp:positionH>
                <wp:positionV relativeFrom="paragraph">
                  <wp:posOffset>297180</wp:posOffset>
                </wp:positionV>
                <wp:extent cx="6942340" cy="2187402"/>
                <wp:effectExtent l="0" t="0" r="0" b="3810"/>
                <wp:wrapNone/>
                <wp:docPr id="244" name="Group 244"/>
                <wp:cNvGraphicFramePr/>
                <a:graphic xmlns:a="http://schemas.openxmlformats.org/drawingml/2006/main">
                  <a:graphicData uri="http://schemas.microsoft.com/office/word/2010/wordprocessingGroup">
                    <wpg:wgp>
                      <wpg:cNvGrpSpPr/>
                      <wpg:grpSpPr>
                        <a:xfrm>
                          <a:off x="0" y="0"/>
                          <a:ext cx="6942340" cy="2187402"/>
                          <a:chOff x="0" y="0"/>
                          <a:chExt cx="6942340" cy="2187402"/>
                        </a:xfrm>
                      </wpg:grpSpPr>
                      <pic:pic xmlns:pic="http://schemas.openxmlformats.org/drawingml/2006/picture">
                        <pic:nvPicPr>
                          <pic:cNvPr id="241" name="Picture 241"/>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62346"/>
                            <a:ext cx="1962785" cy="2103120"/>
                          </a:xfrm>
                          <a:prstGeom prst="rect">
                            <a:avLst/>
                          </a:prstGeom>
                        </pic:spPr>
                      </pic:pic>
                      <pic:pic xmlns:pic="http://schemas.openxmlformats.org/drawingml/2006/picture">
                        <pic:nvPicPr>
                          <pic:cNvPr id="242" name="Picture 242"/>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2438400" y="20782"/>
                            <a:ext cx="1968500" cy="2166620"/>
                          </a:xfrm>
                          <a:prstGeom prst="rect">
                            <a:avLst/>
                          </a:prstGeom>
                        </pic:spPr>
                      </pic:pic>
                      <pic:pic xmlns:pic="http://schemas.openxmlformats.org/drawingml/2006/picture">
                        <pic:nvPicPr>
                          <pic:cNvPr id="243" name="Picture 243"/>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4966855" y="0"/>
                            <a:ext cx="1975485" cy="2166620"/>
                          </a:xfrm>
                          <a:prstGeom prst="rect">
                            <a:avLst/>
                          </a:prstGeom>
                        </pic:spPr>
                      </pic:pic>
                    </wpg:wgp>
                  </a:graphicData>
                </a:graphic>
              </wp:anchor>
            </w:drawing>
          </mc:Choice>
          <mc:Fallback>
            <w:pict>
              <v:group w14:anchorId="3D6C50F0" id="Group 244" o:spid="_x0000_s1026" style="position:absolute;margin-left:-21.05pt;margin-top:23.4pt;width:546.65pt;height:172.25pt;z-index:251675648" coordsize="69423,21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">
                <v:shape id="Picture 241" o:spid="_x0000_s1027" type="#_x0000_t75" style="position:absolute;top:623;width:19627;height:21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">
                  <v:imagedata r:id="rId91" o:title=""/>
                </v:shape>
                <v:shape id="Picture 242" o:spid="_x0000_s1028" type="#_x0000_t75" style="position:absolute;left:24384;top:207;width:19685;height:21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">
                  <v:imagedata r:id="rId92" o:title=""/>
                </v:shape>
                <v:shape id="Picture 243" o:spid="_x0000_s1029" type="#_x0000_t75" style="position:absolute;left:49668;width:19755;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">
                  <v:imagedata r:id="rId93" o:title=""/>
                </v:shape>
              </v:group>
            </w:pict>
          </mc:Fallback>
        </mc:AlternateContent>
      </w:r>
    </w:p>
    <w:p w14:paraId="293C1AA2" w14:textId="77777777" w:rsidR="00B56BD5" w:rsidRDefault="00B56BD5" w:rsidP="00B56BD5">
      <w:pPr>
        <w:rPr>
          <w:rFonts w:asciiTheme="majorHAnsi" w:eastAsiaTheme="majorEastAsia" w:hAnsiTheme="majorHAnsi" w:cstheme="majorBidi"/>
          <w:color w:val="2F5496" w:themeColor="accent1" w:themeShade="BF"/>
          <w:sz w:val="32"/>
          <w:szCs w:val="32"/>
        </w:rPr>
      </w:pPr>
      <w:r>
        <w:br w:type="page"/>
      </w:r>
    </w:p>
    <w:p w14:paraId="01D67326" w14:textId="77777777" w:rsidR="00B56BD5" w:rsidRDefault="00B56BD5" w:rsidP="00F97DE2">
      <w:pPr>
        <w:pStyle w:val="Heading1"/>
        <w:spacing w:after="120"/>
      </w:pPr>
      <w:bookmarkStart w:id="200" w:name="_Toc524111794"/>
      <w:r>
        <w:lastRenderedPageBreak/>
        <w:t>Section 6: Summary and Conclusion</w:t>
      </w:r>
      <w:bookmarkEnd w:id="200"/>
    </w:p>
    <w:p w14:paraId="1B0C386C" w14:textId="77777777" w:rsidR="000C69DE" w:rsidRDefault="000C69DE" w:rsidP="00F97DE2">
      <w:pPr>
        <w:spacing w:after="120"/>
        <w:rPr>
          <w:ins w:id="201" w:author="Rebecca George" w:date="2018-09-07T18:56:00Z"/>
        </w:rPr>
      </w:pPr>
      <w:ins w:id="202" w:author="Rebecca George" w:date="2018-09-07T18:56:00Z">
        <w:r w:rsidRPr="000C69DE">
          <w:t xml:space="preserve">We were able to develop regression models that could account for ~65% of the variation in box office revenues.  This was an improvement over the fit in some of the regression models we found in our literature review.  We were also able to develop classification models that had F1-scores of around 0.70 when trying to predict if a movie was profitable.  </w:t>
        </w:r>
      </w:ins>
    </w:p>
    <w:p w14:paraId="3EDD42E1" w14:textId="77777777" w:rsidR="00B56BD5" w:rsidRDefault="00B56BD5" w:rsidP="00F97DE2">
      <w:pPr>
        <w:spacing w:after="120"/>
      </w:pPr>
      <w:r>
        <w:t>Upon completion of this project and modeling effort, several unexpected insights were found.  Depending on the model used, the historical revenue of the screenwriters involved in a given movie seemed to have more importance than the historical revenue of the actors or directors.  This was especially the case in the linear regression models.  Intuitively, we would expect a famous actor or director to be the ones who carry a movie, but our work says the screenwriter is just as important, if not more so.  After looking at which screenwriters have the most revenue associated with them, Stan Lee is one of the obvious outliers.  His historical revenues in our dataset is about $17.5 billion because his name appears with any movie adapted from comic books.  A further test that could be done is to remove movies associated with him to see if the historical screenwriter relationship with revenues remains strong.</w:t>
      </w:r>
    </w:p>
    <w:p w14:paraId="495B92B2" w14:textId="77777777" w:rsidR="00B56BD5" w:rsidRDefault="00B56BD5" w:rsidP="00F97DE2">
      <w:pPr>
        <w:spacing w:after="120"/>
      </w:pPr>
      <w:r>
        <w:t>The lack of importance and variance among the season in which a movie is released is also surprising.  It is possible that the difficulties we faced with verifying accurate release dates may have been a factor in this.</w:t>
      </w:r>
    </w:p>
    <w:p w14:paraId="59179226" w14:textId="77777777" w:rsidR="00B56BD5" w:rsidRDefault="00B56BD5" w:rsidP="00F97DE2">
      <w:pPr>
        <w:spacing w:after="120"/>
      </w:pPr>
      <w:r>
        <w:t>Lastly, it is interesting that the classification models perform better with a shorter sample period.  It is not clear why this is, but it could potentially signify a structural change in the market or perhaps signify that our efforts to manually review the data helped.</w:t>
      </w:r>
    </w:p>
    <w:p w14:paraId="784EB3B0" w14:textId="77777777" w:rsidR="00226AF6" w:rsidRDefault="00B56BD5" w:rsidP="00F97DE2">
      <w:pPr>
        <w:pStyle w:val="Heading1"/>
        <w:spacing w:before="0" w:after="120"/>
      </w:pPr>
      <w:bookmarkStart w:id="203" w:name="_Toc524111795"/>
      <w:r>
        <w:t>Section 7: Data Product</w:t>
      </w:r>
      <w:bookmarkEnd w:id="203"/>
    </w:p>
    <w:p w14:paraId="7E5058C0" w14:textId="77777777" w:rsidR="006007A4" w:rsidRPr="00E66F47" w:rsidRDefault="006007A4" w:rsidP="006007A4">
      <w:pPr>
        <w:spacing w:after="120"/>
      </w:pPr>
      <w:r>
        <w:t>An ideal product would have the data for all upcoming movies stored and continuously updated.  The user-interface would have a user select the model they prefer and then select or type in the name of the movie.</w:t>
      </w:r>
    </w:p>
    <w:p w14:paraId="6B69BAA7" w14:textId="77777777" w:rsidR="00E81613" w:rsidRDefault="00E81613" w:rsidP="00E81613">
      <w:pPr>
        <w:pStyle w:val="Heading2"/>
        <w:spacing w:after="120"/>
      </w:pPr>
      <w:bookmarkStart w:id="204" w:name="_Toc524111796"/>
      <w:r>
        <w:t xml:space="preserve">Part 7A: </w:t>
      </w:r>
      <w:r w:rsidR="006007A4">
        <w:t>Classification Model</w:t>
      </w:r>
      <w:bookmarkEnd w:id="204"/>
    </w:p>
    <w:p w14:paraId="485CA424" w14:textId="261873CF" w:rsidR="00120F9B" w:rsidRDefault="006007A4" w:rsidP="00E81613">
      <w:pPr>
        <w:spacing w:after="120"/>
      </w:pPr>
      <w:r>
        <w:t>When a user selects an upcoming movie, the output of the data product when using the final classification models will be either a 1 (Yes): if the movie will be profitable, or a 0 (No) if the movie will not be, based on our classification of whether the movie is projected to make two times its budget.</w:t>
      </w:r>
    </w:p>
    <w:p w14:paraId="460C8235" w14:textId="2BBC68B0" w:rsidR="00C64DDB" w:rsidDel="00120F9B" w:rsidRDefault="00120F9B" w:rsidP="00120F9B">
      <w:pPr>
        <w:spacing w:after="120"/>
        <w:jc w:val="center"/>
        <w:rPr>
          <w:del w:id="205" w:author="George Brooks" w:date="2018-09-07T19:22:00Z"/>
        </w:rPr>
        <w:pPrChange w:id="206" w:author="George Brooks" w:date="2018-09-07T19:21:00Z">
          <w:pPr>
            <w:spacing w:after="120"/>
          </w:pPr>
        </w:pPrChange>
      </w:pPr>
      <w:moveToRangeStart w:id="207" w:author="George Brooks" w:date="2018-09-07T19:21:00Z" w:name="move524111415"/>
      <w:moveTo w:id="208" w:author="George Brooks" w:date="2018-09-07T19:21:00Z">
        <w:r>
          <w:rPr>
            <w:noProof/>
          </w:rPr>
          <w:drawing>
            <wp:inline distT="0" distB="0" distL="0" distR="0" wp14:anchorId="76090359" wp14:editId="1BBFBF3E">
              <wp:extent cx="3200400" cy="951634"/>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09-07 at 12.09.56 AM.png"/>
                      <pic:cNvPicPr/>
                    </pic:nvPicPr>
                    <pic:blipFill>
                      <a:blip r:embed="rId94">
                        <a:extLst>
                          <a:ext uri="{28A0092B-C50C-407E-A947-70E740481C1C}">
                            <a14:useLocalDpi xmlns:a14="http://schemas.microsoft.com/office/drawing/2010/main" val="0"/>
                          </a:ext>
                        </a:extLst>
                      </a:blip>
                      <a:stretch>
                        <a:fillRect/>
                      </a:stretch>
                    </pic:blipFill>
                    <pic:spPr>
                      <a:xfrm>
                        <a:off x="0" y="0"/>
                        <a:ext cx="3313265" cy="985194"/>
                      </a:xfrm>
                      <a:prstGeom prst="rect">
                        <a:avLst/>
                      </a:prstGeom>
                    </pic:spPr>
                  </pic:pic>
                </a:graphicData>
              </a:graphic>
            </wp:inline>
          </w:drawing>
        </w:r>
      </w:moveTo>
      <w:moveToRangeEnd w:id="207"/>
    </w:p>
    <w:p w14:paraId="68EC1234" w14:textId="31FC5CEA" w:rsidR="00C64DDB" w:rsidRDefault="00641F4E" w:rsidP="003025E5">
      <w:pPr>
        <w:spacing w:after="120"/>
        <w:jc w:val="center"/>
      </w:pPr>
      <w:moveFromRangeStart w:id="209" w:author="George Brooks" w:date="2018-09-07T19:21:00Z" w:name="move524111415"/>
      <w:moveFrom w:id="210" w:author="George Brooks" w:date="2018-09-07T19:21:00Z">
        <w:r w:rsidDel="00120F9B">
          <w:rPr>
            <w:noProof/>
          </w:rPr>
          <w:drawing>
            <wp:inline distT="0" distB="0" distL="0" distR="0" wp14:anchorId="658D733D" wp14:editId="37707FCE">
              <wp:extent cx="3200400" cy="89777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09-07 at 12.09.56 AM.png"/>
                      <pic:cNvPicPr/>
                    </pic:nvPicPr>
                    <pic:blipFill>
                      <a:blip r:embed="rId94">
                        <a:extLst>
                          <a:ext uri="{28A0092B-C50C-407E-A947-70E740481C1C}">
                            <a14:useLocalDpi xmlns:a14="http://schemas.microsoft.com/office/drawing/2010/main" val="0"/>
                          </a:ext>
                        </a:extLst>
                      </a:blip>
                      <a:stretch>
                        <a:fillRect/>
                      </a:stretch>
                    </pic:blipFill>
                    <pic:spPr>
                      <a:xfrm>
                        <a:off x="0" y="0"/>
                        <a:ext cx="3279859" cy="920065"/>
                      </a:xfrm>
                      <a:prstGeom prst="rect">
                        <a:avLst/>
                      </a:prstGeom>
                    </pic:spPr>
                  </pic:pic>
                </a:graphicData>
              </a:graphic>
            </wp:inline>
          </w:drawing>
        </w:r>
      </w:moveFrom>
      <w:moveFromRangeEnd w:id="209"/>
    </w:p>
    <w:p w14:paraId="438344C2" w14:textId="77777777" w:rsidR="00B438F2" w:rsidDel="00120F9B" w:rsidRDefault="00C64DDB" w:rsidP="00C64DDB">
      <w:pPr>
        <w:spacing w:after="120"/>
        <w:jc w:val="center"/>
        <w:rPr>
          <w:del w:id="211" w:author="George Brooks" w:date="2018-09-07T19:22:00Z"/>
        </w:rPr>
      </w:pPr>
      <w:r>
        <w:rPr>
          <w:noProof/>
        </w:rPr>
        <w:drawing>
          <wp:inline distT="0" distB="0" distL="0" distR="0" wp14:anchorId="2F52248A" wp14:editId="3C1B5641">
            <wp:extent cx="3191510" cy="93258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09-07 at 12.07.51 AM.png"/>
                    <pic:cNvPicPr/>
                  </pic:nvPicPr>
                  <pic:blipFill>
                    <a:blip r:embed="rId95">
                      <a:extLst>
                        <a:ext uri="{28A0092B-C50C-407E-A947-70E740481C1C}">
                          <a14:useLocalDpi xmlns:a14="http://schemas.microsoft.com/office/drawing/2010/main" val="0"/>
                        </a:ext>
                      </a:extLst>
                    </a:blip>
                    <a:stretch>
                      <a:fillRect/>
                    </a:stretch>
                  </pic:blipFill>
                  <pic:spPr>
                    <a:xfrm>
                      <a:off x="0" y="0"/>
                      <a:ext cx="3243876" cy="947886"/>
                    </a:xfrm>
                    <a:prstGeom prst="rect">
                      <a:avLst/>
                    </a:prstGeom>
                  </pic:spPr>
                </pic:pic>
              </a:graphicData>
            </a:graphic>
          </wp:inline>
        </w:drawing>
      </w:r>
    </w:p>
    <w:p w14:paraId="1DF1A796" w14:textId="77777777" w:rsidR="00E81613" w:rsidRPr="00E81613" w:rsidRDefault="00E81613" w:rsidP="00120F9B">
      <w:pPr>
        <w:spacing w:after="120"/>
        <w:jc w:val="center"/>
        <w:pPrChange w:id="212" w:author="George Brooks" w:date="2018-09-07T19:22:00Z">
          <w:pPr>
            <w:jc w:val="center"/>
          </w:pPr>
        </w:pPrChange>
      </w:pPr>
    </w:p>
    <w:p w14:paraId="5AB6E88D" w14:textId="77777777" w:rsidR="00986C19" w:rsidDel="00120F9B" w:rsidRDefault="00986C19" w:rsidP="00120F9B">
      <w:pPr>
        <w:spacing w:after="120"/>
        <w:rPr>
          <w:del w:id="213" w:author="George Brooks" w:date="2018-09-07T19:22:00Z"/>
        </w:rPr>
        <w:pPrChange w:id="214" w:author="George Brooks" w:date="2018-09-07T19:22:00Z">
          <w:pPr>
            <w:spacing w:after="120"/>
            <w:jc w:val="center"/>
          </w:pPr>
        </w:pPrChange>
      </w:pPr>
    </w:p>
    <w:p w14:paraId="360458DE" w14:textId="77777777" w:rsidR="00B438F2" w:rsidRDefault="00B438F2" w:rsidP="00B438F2">
      <w:pPr>
        <w:pStyle w:val="Heading2"/>
        <w:spacing w:after="120"/>
      </w:pPr>
      <w:bookmarkStart w:id="215" w:name="_Toc524086320"/>
      <w:bookmarkStart w:id="216" w:name="_Toc524111797"/>
      <w:r>
        <w:t>Part 7B: Regression Model</w:t>
      </w:r>
      <w:bookmarkEnd w:id="215"/>
      <w:bookmarkEnd w:id="216"/>
    </w:p>
    <w:p w14:paraId="756D30C1" w14:textId="3BF19E07" w:rsidR="00120F9B" w:rsidRDefault="00B438F2" w:rsidP="00B438F2">
      <w:pPr>
        <w:spacing w:after="120"/>
      </w:pPr>
      <w:r>
        <w:t xml:space="preserve">When a user selects an upcoming movie, the output of the data product when using the final regression model will be the </w:t>
      </w:r>
      <w:commentRangeStart w:id="217"/>
      <w:r>
        <w:t xml:space="preserve">projected </w:t>
      </w:r>
      <w:ins w:id="218" w:author="George Brooks" w:date="2018-09-07T19:15:00Z">
        <w:r w:rsidR="00120F9B">
          <w:t xml:space="preserve">range of </w:t>
        </w:r>
      </w:ins>
      <w:r>
        <w:t>box office revenue of the movie (</w:t>
      </w:r>
      <w:del w:id="219" w:author="George Brooks" w:date="2018-09-07T19:20:00Z">
        <w:r w:rsidDel="00120F9B">
          <w:delText>i.e</w:delText>
        </w:r>
      </w:del>
      <w:ins w:id="220" w:author="George Brooks" w:date="2018-09-07T19:20:00Z">
        <w:r w:rsidR="00120F9B">
          <w:t>e.g</w:t>
        </w:r>
      </w:ins>
      <w:r>
        <w:t xml:space="preserve">., </w:t>
      </w:r>
      <w:del w:id="221" w:author="George Brooks" w:date="2018-09-07T19:16:00Z">
        <w:r w:rsidDel="00120F9B">
          <w:delText>$900,000,000</w:delText>
        </w:r>
      </w:del>
      <w:ins w:id="222" w:author="George Brooks" w:date="2018-09-07T19:16:00Z">
        <w:r w:rsidR="00120F9B">
          <w:t>GROSS &gt;$500M</w:t>
        </w:r>
      </w:ins>
      <w:r>
        <w:t>).</w:t>
      </w:r>
      <w:commentRangeEnd w:id="217"/>
      <w:r w:rsidR="000C69DE">
        <w:rPr>
          <w:rStyle w:val="CommentReference"/>
        </w:rPr>
        <w:commentReference w:id="217"/>
      </w:r>
      <w:ins w:id="223" w:author="George Brooks" w:date="2018-09-07T19:17:00Z">
        <w:r w:rsidR="00120F9B">
          <w:t xml:space="preserve"> For example, a movie </w:t>
        </w:r>
      </w:ins>
      <w:ins w:id="224" w:author="George Brooks" w:date="2018-09-07T19:18:00Z">
        <w:r w:rsidR="00120F9B">
          <w:t xml:space="preserve">‘Mission Impossible’ is budgeted at $178M, and it’s world-wide gross is projected to be close to $700M. When the movie is selected, it will give the movie name, </w:t>
        </w:r>
      </w:ins>
      <w:ins w:id="225" w:author="George Brooks" w:date="2018-09-07T19:20:00Z">
        <w:r w:rsidR="00120F9B">
          <w:t xml:space="preserve">Yes, it will double </w:t>
        </w:r>
        <w:proofErr w:type="spellStart"/>
        <w:r w:rsidR="00120F9B">
          <w:t>it’s</w:t>
        </w:r>
        <w:proofErr w:type="spellEnd"/>
        <w:r w:rsidR="00120F9B">
          <w:t xml:space="preserve"> production budget and the gross should be over $500M</w:t>
        </w:r>
      </w:ins>
      <w:ins w:id="226" w:author="George Brooks" w:date="2018-09-07T19:21:00Z">
        <w:r w:rsidR="00120F9B">
          <w:t>.</w:t>
        </w:r>
      </w:ins>
    </w:p>
    <w:p w14:paraId="17AA629F" w14:textId="77777777" w:rsidR="00B438F2" w:rsidRDefault="00B438F2" w:rsidP="00B438F2">
      <w:pPr>
        <w:spacing w:after="120"/>
      </w:pPr>
    </w:p>
    <w:p w14:paraId="7E9635EA" w14:textId="77777777" w:rsidR="00B438F2" w:rsidRDefault="00B438F2" w:rsidP="00B438F2">
      <w:pPr>
        <w:spacing w:after="120"/>
        <w:jc w:val="center"/>
      </w:pPr>
      <w:r>
        <w:rPr>
          <w:noProof/>
        </w:rPr>
        <w:drawing>
          <wp:inline distT="0" distB="0" distL="0" distR="0" wp14:anchorId="1842F3B8" wp14:editId="5B8C92B7">
            <wp:extent cx="3442546" cy="108712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09-07 at 12.13.13 PM.png"/>
                    <pic:cNvPicPr/>
                  </pic:nvPicPr>
                  <pic:blipFill>
                    <a:blip r:embed="rId99">
                      <a:extLst>
                        <a:ext uri="{28A0092B-C50C-407E-A947-70E740481C1C}">
                          <a14:useLocalDpi xmlns:a14="http://schemas.microsoft.com/office/drawing/2010/main" val="0"/>
                        </a:ext>
                      </a:extLst>
                    </a:blip>
                    <a:stretch>
                      <a:fillRect/>
                    </a:stretch>
                  </pic:blipFill>
                  <pic:spPr>
                    <a:xfrm>
                      <a:off x="0" y="0"/>
                      <a:ext cx="3492581" cy="1102921"/>
                    </a:xfrm>
                    <a:prstGeom prst="rect">
                      <a:avLst/>
                    </a:prstGeom>
                  </pic:spPr>
                </pic:pic>
              </a:graphicData>
            </a:graphic>
          </wp:inline>
        </w:drawing>
      </w:r>
    </w:p>
    <w:p w14:paraId="639F4F23" w14:textId="77777777" w:rsidR="00C64DDB" w:rsidRDefault="00C64DDB" w:rsidP="00B438F2">
      <w:pPr>
        <w:spacing w:after="120"/>
        <w:jc w:val="center"/>
      </w:pPr>
      <w:r>
        <w:rPr>
          <w:noProof/>
        </w:rPr>
        <w:drawing>
          <wp:inline distT="0" distB="0" distL="0" distR="0" wp14:anchorId="3AE54B26" wp14:editId="0980D463">
            <wp:extent cx="2941724" cy="106680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9-07 at 2.15.04 PM.png"/>
                    <pic:cNvPicPr/>
                  </pic:nvPicPr>
                  <pic:blipFill>
                    <a:blip r:embed="rId100">
                      <a:extLst>
                        <a:ext uri="{28A0092B-C50C-407E-A947-70E740481C1C}">
                          <a14:useLocalDpi xmlns:a14="http://schemas.microsoft.com/office/drawing/2010/main" val="0"/>
                        </a:ext>
                      </a:extLst>
                    </a:blip>
                    <a:stretch>
                      <a:fillRect/>
                    </a:stretch>
                  </pic:blipFill>
                  <pic:spPr>
                    <a:xfrm>
                      <a:off x="0" y="0"/>
                      <a:ext cx="2987286" cy="1083323"/>
                    </a:xfrm>
                    <a:prstGeom prst="rect">
                      <a:avLst/>
                    </a:prstGeom>
                  </pic:spPr>
                </pic:pic>
              </a:graphicData>
            </a:graphic>
          </wp:inline>
        </w:drawing>
      </w:r>
    </w:p>
    <w:p w14:paraId="71ABD8BD" w14:textId="77777777" w:rsidR="00B56BD5" w:rsidRPr="00E81613" w:rsidRDefault="00B56BD5" w:rsidP="00E81613">
      <w:pPr>
        <w:pStyle w:val="Heading1"/>
        <w:spacing w:before="0" w:after="120"/>
      </w:pPr>
      <w:bookmarkStart w:id="227" w:name="_Toc524111798"/>
      <w:r>
        <w:t xml:space="preserve">Section 8: Team </w:t>
      </w:r>
      <w:r w:rsidR="00AD3220">
        <w:t>M</w:t>
      </w:r>
      <w:r>
        <w:t xml:space="preserve">ember </w:t>
      </w:r>
      <w:r w:rsidR="00AD3220">
        <w:t>C</w:t>
      </w:r>
      <w:r>
        <w:t>ontributions</w:t>
      </w:r>
      <w:bookmarkEnd w:id="227"/>
    </w:p>
    <w:p w14:paraId="68A6C17F" w14:textId="77777777" w:rsidR="00B56BD5" w:rsidRDefault="00B56BD5" w:rsidP="00AD3220">
      <w:r>
        <w:t>The following is a list of team member contributions for this project.</w:t>
      </w:r>
    </w:p>
    <w:p w14:paraId="605A0245" w14:textId="77777777" w:rsidR="00B56BD5" w:rsidRPr="00607E2A" w:rsidRDefault="00B56BD5" w:rsidP="00AD3220">
      <w:r>
        <w:t>Background/Data Gathering:</w:t>
      </w:r>
    </w:p>
    <w:p w14:paraId="781608CC" w14:textId="77777777" w:rsidR="00B56BD5" w:rsidRDefault="00B56BD5" w:rsidP="00AD3220">
      <w:pPr>
        <w:pStyle w:val="ListParagraph"/>
        <w:numPr>
          <w:ilvl w:val="0"/>
          <w:numId w:val="9"/>
        </w:numPr>
        <w:spacing w:after="0"/>
      </w:pPr>
      <w:r>
        <w:t>Finding data sources:</w:t>
      </w:r>
    </w:p>
    <w:p w14:paraId="005C845B" w14:textId="77777777" w:rsidR="00B56BD5" w:rsidRDefault="00B56BD5" w:rsidP="00AD3220">
      <w:pPr>
        <w:pStyle w:val="ListParagraph"/>
        <w:numPr>
          <w:ilvl w:val="1"/>
          <w:numId w:val="9"/>
        </w:numPr>
        <w:spacing w:after="0"/>
      </w:pPr>
      <w:r>
        <w:t>Rebecca George: 95%</w:t>
      </w:r>
    </w:p>
    <w:p w14:paraId="784E4F7A" w14:textId="77777777" w:rsidR="00B56BD5" w:rsidRDefault="00B56BD5" w:rsidP="00AD3220">
      <w:pPr>
        <w:pStyle w:val="ListParagraph"/>
        <w:numPr>
          <w:ilvl w:val="1"/>
          <w:numId w:val="9"/>
        </w:numPr>
        <w:spacing w:after="0"/>
      </w:pPr>
      <w:r>
        <w:t>George Brooks: 5%</w:t>
      </w:r>
    </w:p>
    <w:p w14:paraId="6F4BF2E8" w14:textId="77777777" w:rsidR="00B56BD5" w:rsidRDefault="00B56BD5" w:rsidP="00AD3220">
      <w:pPr>
        <w:pStyle w:val="ListParagraph"/>
        <w:numPr>
          <w:ilvl w:val="0"/>
          <w:numId w:val="9"/>
        </w:numPr>
        <w:spacing w:after="0"/>
      </w:pPr>
      <w:r>
        <w:t>Writing code to pull data from APIs</w:t>
      </w:r>
    </w:p>
    <w:p w14:paraId="4FB2929C" w14:textId="77777777" w:rsidR="00B56BD5" w:rsidRDefault="00B56BD5" w:rsidP="00AD3220">
      <w:pPr>
        <w:pStyle w:val="ListParagraph"/>
        <w:numPr>
          <w:ilvl w:val="1"/>
          <w:numId w:val="9"/>
        </w:numPr>
        <w:spacing w:after="0"/>
      </w:pPr>
      <w:r>
        <w:t>Rebecca George: 100%</w:t>
      </w:r>
    </w:p>
    <w:p w14:paraId="10AF4CE8" w14:textId="77777777" w:rsidR="00B56BD5" w:rsidRDefault="00B56BD5" w:rsidP="00AD3220">
      <w:pPr>
        <w:pStyle w:val="ListParagraph"/>
        <w:numPr>
          <w:ilvl w:val="0"/>
          <w:numId w:val="9"/>
        </w:numPr>
        <w:spacing w:after="0"/>
      </w:pPr>
      <w:r>
        <w:t>Getting data from the-numbers.com</w:t>
      </w:r>
    </w:p>
    <w:p w14:paraId="302618C7" w14:textId="77777777" w:rsidR="00B56BD5" w:rsidRDefault="00B56BD5" w:rsidP="00AD3220">
      <w:pPr>
        <w:pStyle w:val="ListParagraph"/>
        <w:numPr>
          <w:ilvl w:val="1"/>
          <w:numId w:val="9"/>
        </w:numPr>
        <w:spacing w:after="0"/>
      </w:pPr>
      <w:r>
        <w:t>Rebecca George: 100%</w:t>
      </w:r>
    </w:p>
    <w:p w14:paraId="4091627C" w14:textId="77777777" w:rsidR="00B56BD5" w:rsidRDefault="00B56BD5" w:rsidP="00AD3220">
      <w:pPr>
        <w:pStyle w:val="ListParagraph"/>
        <w:numPr>
          <w:ilvl w:val="0"/>
          <w:numId w:val="9"/>
        </w:numPr>
        <w:spacing w:after="0"/>
      </w:pPr>
      <w:r>
        <w:t>Pulling list of 2017/2018 movies</w:t>
      </w:r>
    </w:p>
    <w:p w14:paraId="247C00DF" w14:textId="77777777" w:rsidR="00B56BD5" w:rsidRDefault="00B56BD5" w:rsidP="00AD3220">
      <w:pPr>
        <w:pStyle w:val="ListParagraph"/>
        <w:numPr>
          <w:ilvl w:val="1"/>
          <w:numId w:val="9"/>
        </w:numPr>
        <w:spacing w:after="0"/>
      </w:pPr>
      <w:r>
        <w:t>Rebecca George: 50%</w:t>
      </w:r>
    </w:p>
    <w:p w14:paraId="443A2BFA" w14:textId="77777777" w:rsidR="00B56BD5" w:rsidRDefault="00B56BD5" w:rsidP="00AD3220">
      <w:pPr>
        <w:pStyle w:val="ListParagraph"/>
        <w:numPr>
          <w:ilvl w:val="1"/>
          <w:numId w:val="9"/>
        </w:numPr>
        <w:spacing w:after="0"/>
      </w:pPr>
      <w:r>
        <w:t>George Brooks: 50%</w:t>
      </w:r>
    </w:p>
    <w:p w14:paraId="06B5DBCF" w14:textId="77777777" w:rsidR="00B56BD5" w:rsidRDefault="00B56BD5" w:rsidP="00AD3220">
      <w:pPr>
        <w:pStyle w:val="ListParagraph"/>
        <w:numPr>
          <w:ilvl w:val="0"/>
          <w:numId w:val="9"/>
        </w:numPr>
        <w:spacing w:after="0"/>
      </w:pPr>
      <w:r>
        <w:t>Literature review:</w:t>
      </w:r>
    </w:p>
    <w:p w14:paraId="09BE3A57" w14:textId="77777777" w:rsidR="00B56BD5" w:rsidRDefault="00B56BD5" w:rsidP="00AD3220">
      <w:pPr>
        <w:pStyle w:val="ListParagraph"/>
        <w:numPr>
          <w:ilvl w:val="1"/>
          <w:numId w:val="9"/>
        </w:numPr>
        <w:spacing w:after="0"/>
      </w:pPr>
      <w:r>
        <w:t>Rebecca George: 100%</w:t>
      </w:r>
    </w:p>
    <w:p w14:paraId="61D0E08A" w14:textId="77777777" w:rsidR="00B56BD5" w:rsidRDefault="00B56BD5" w:rsidP="00AD3220">
      <w:pPr>
        <w:pStyle w:val="ListParagraph"/>
        <w:spacing w:after="0"/>
        <w:ind w:left="1440"/>
      </w:pPr>
    </w:p>
    <w:p w14:paraId="2542EC2B" w14:textId="77777777" w:rsidR="00B56BD5" w:rsidRDefault="00B56BD5" w:rsidP="00AD3220">
      <w:r>
        <w:t>Data Wrangling/Preprocessing:</w:t>
      </w:r>
    </w:p>
    <w:p w14:paraId="136B05E4" w14:textId="77777777" w:rsidR="00B56BD5" w:rsidRDefault="00B56BD5" w:rsidP="00AD3220">
      <w:pPr>
        <w:pStyle w:val="ListParagraph"/>
        <w:numPr>
          <w:ilvl w:val="0"/>
          <w:numId w:val="9"/>
        </w:numPr>
        <w:spacing w:after="0"/>
      </w:pPr>
      <w:r>
        <w:t>All data joining/merging/preprocessing coding:</w:t>
      </w:r>
    </w:p>
    <w:p w14:paraId="0BCDAE42" w14:textId="77777777" w:rsidR="00B56BD5" w:rsidRDefault="00B56BD5" w:rsidP="00AD3220">
      <w:pPr>
        <w:pStyle w:val="ListParagraph"/>
        <w:numPr>
          <w:ilvl w:val="1"/>
          <w:numId w:val="9"/>
        </w:numPr>
        <w:spacing w:after="0"/>
      </w:pPr>
      <w:r>
        <w:t>Rebecca George: 100%</w:t>
      </w:r>
    </w:p>
    <w:p w14:paraId="6CA2D6D1" w14:textId="77777777" w:rsidR="00B56BD5" w:rsidRDefault="00B56BD5" w:rsidP="00AD3220">
      <w:pPr>
        <w:pStyle w:val="ListParagraph"/>
        <w:numPr>
          <w:ilvl w:val="0"/>
          <w:numId w:val="9"/>
        </w:numPr>
        <w:spacing w:after="0"/>
      </w:pPr>
      <w:r>
        <w:t>Initial research into missing data:</w:t>
      </w:r>
    </w:p>
    <w:p w14:paraId="3E17FCA6" w14:textId="77777777" w:rsidR="00B56BD5" w:rsidRDefault="00B56BD5" w:rsidP="00AD3220">
      <w:pPr>
        <w:pStyle w:val="ListParagraph"/>
        <w:numPr>
          <w:ilvl w:val="1"/>
          <w:numId w:val="9"/>
        </w:numPr>
        <w:spacing w:after="0"/>
      </w:pPr>
      <w:r>
        <w:t>Rebecca George: 50%</w:t>
      </w:r>
    </w:p>
    <w:p w14:paraId="3944355C" w14:textId="77777777" w:rsidR="00B56BD5" w:rsidRDefault="00B56BD5" w:rsidP="00AD3220">
      <w:pPr>
        <w:pStyle w:val="ListParagraph"/>
        <w:numPr>
          <w:ilvl w:val="1"/>
          <w:numId w:val="9"/>
        </w:numPr>
        <w:spacing w:after="0"/>
      </w:pPr>
      <w:r>
        <w:t>George Brooks: 50%</w:t>
      </w:r>
    </w:p>
    <w:p w14:paraId="08BFE816" w14:textId="77777777" w:rsidR="00B56BD5" w:rsidRDefault="00B56BD5" w:rsidP="00AD3220">
      <w:pPr>
        <w:pStyle w:val="ListParagraph"/>
        <w:numPr>
          <w:ilvl w:val="0"/>
          <w:numId w:val="9"/>
        </w:numPr>
        <w:spacing w:after="0"/>
      </w:pPr>
      <w:r>
        <w:t>Filling in missing data:</w:t>
      </w:r>
    </w:p>
    <w:p w14:paraId="4537496B" w14:textId="77777777" w:rsidR="00B56BD5" w:rsidRDefault="00B56BD5" w:rsidP="00AD3220">
      <w:pPr>
        <w:pStyle w:val="ListParagraph"/>
        <w:numPr>
          <w:ilvl w:val="1"/>
          <w:numId w:val="9"/>
        </w:numPr>
        <w:spacing w:after="0"/>
      </w:pPr>
      <w:r>
        <w:lastRenderedPageBreak/>
        <w:t>Rebecca George: 40%</w:t>
      </w:r>
    </w:p>
    <w:p w14:paraId="750854E6" w14:textId="77777777" w:rsidR="00B56BD5" w:rsidRDefault="00B56BD5" w:rsidP="00AD3220">
      <w:pPr>
        <w:pStyle w:val="ListParagraph"/>
        <w:numPr>
          <w:ilvl w:val="1"/>
          <w:numId w:val="9"/>
        </w:numPr>
        <w:spacing w:after="0"/>
      </w:pPr>
      <w:r>
        <w:t>George Brooks: 40%</w:t>
      </w:r>
    </w:p>
    <w:p w14:paraId="5BAE0340" w14:textId="77777777" w:rsidR="00B56BD5" w:rsidRDefault="00B56BD5" w:rsidP="00AD3220">
      <w:pPr>
        <w:pStyle w:val="ListParagraph"/>
        <w:numPr>
          <w:ilvl w:val="1"/>
          <w:numId w:val="9"/>
        </w:numPr>
        <w:spacing w:after="0"/>
      </w:pPr>
      <w:r>
        <w:t>Lance: 20%</w:t>
      </w:r>
    </w:p>
    <w:p w14:paraId="3DBF864B" w14:textId="77777777" w:rsidR="00B56BD5" w:rsidRDefault="00B56BD5" w:rsidP="00AD3220">
      <w:r>
        <w:t>Developing models/data product:</w:t>
      </w:r>
    </w:p>
    <w:p w14:paraId="778FAF21" w14:textId="77777777" w:rsidR="00B56BD5" w:rsidRDefault="00B56BD5" w:rsidP="00AD3220">
      <w:pPr>
        <w:pStyle w:val="ListParagraph"/>
        <w:numPr>
          <w:ilvl w:val="0"/>
          <w:numId w:val="9"/>
        </w:numPr>
        <w:spacing w:after="0"/>
      </w:pPr>
      <w:r>
        <w:t>Developing regression/classification models:</w:t>
      </w:r>
    </w:p>
    <w:p w14:paraId="5E3E748E" w14:textId="77777777" w:rsidR="00B56BD5" w:rsidRDefault="00B56BD5" w:rsidP="00AD3220">
      <w:pPr>
        <w:pStyle w:val="ListParagraph"/>
        <w:numPr>
          <w:ilvl w:val="1"/>
          <w:numId w:val="9"/>
        </w:numPr>
        <w:spacing w:after="0"/>
      </w:pPr>
      <w:r>
        <w:t>Rebecca George: 100%</w:t>
      </w:r>
    </w:p>
    <w:p w14:paraId="1D0A5743" w14:textId="77777777" w:rsidR="00B56BD5" w:rsidRDefault="00B56BD5" w:rsidP="00AD3220">
      <w:pPr>
        <w:pStyle w:val="ListParagraph"/>
        <w:numPr>
          <w:ilvl w:val="0"/>
          <w:numId w:val="9"/>
        </w:numPr>
        <w:spacing w:after="0"/>
      </w:pPr>
      <w:r>
        <w:t>Developing data product</w:t>
      </w:r>
    </w:p>
    <w:p w14:paraId="30C2597E" w14:textId="77777777" w:rsidR="00B56BD5" w:rsidRDefault="009824EC" w:rsidP="00AD3220">
      <w:pPr>
        <w:pStyle w:val="ListParagraph"/>
        <w:numPr>
          <w:ilvl w:val="1"/>
          <w:numId w:val="9"/>
        </w:numPr>
        <w:spacing w:after="0"/>
      </w:pPr>
      <w:r>
        <w:t>George Brooks: 80%</w:t>
      </w:r>
    </w:p>
    <w:p w14:paraId="2AEFFA6F" w14:textId="77777777" w:rsidR="009824EC" w:rsidRDefault="009824EC" w:rsidP="00AD3220">
      <w:pPr>
        <w:pStyle w:val="ListParagraph"/>
        <w:numPr>
          <w:ilvl w:val="1"/>
          <w:numId w:val="9"/>
        </w:numPr>
        <w:spacing w:after="0"/>
      </w:pPr>
      <w:r>
        <w:t>Lance Liu: 20%</w:t>
      </w:r>
    </w:p>
    <w:p w14:paraId="53674EFD" w14:textId="77777777" w:rsidR="00B56BD5" w:rsidRDefault="00B56BD5" w:rsidP="00AD3220">
      <w:r>
        <w:t>Deliverables:</w:t>
      </w:r>
    </w:p>
    <w:p w14:paraId="3D4E1182" w14:textId="77777777" w:rsidR="00B56BD5" w:rsidRDefault="00B56BD5" w:rsidP="00AD3220">
      <w:pPr>
        <w:pStyle w:val="ListParagraph"/>
        <w:numPr>
          <w:ilvl w:val="0"/>
          <w:numId w:val="9"/>
        </w:numPr>
        <w:spacing w:after="0"/>
      </w:pPr>
      <w:r>
        <w:t>Proposal write-up:</w:t>
      </w:r>
    </w:p>
    <w:p w14:paraId="77027AA5" w14:textId="77777777" w:rsidR="00B56BD5" w:rsidRDefault="00B56BD5" w:rsidP="00AD3220">
      <w:pPr>
        <w:pStyle w:val="ListParagraph"/>
        <w:numPr>
          <w:ilvl w:val="1"/>
          <w:numId w:val="9"/>
        </w:numPr>
        <w:spacing w:after="0"/>
      </w:pPr>
      <w:r>
        <w:t>Rebecca George: 40%</w:t>
      </w:r>
    </w:p>
    <w:p w14:paraId="352804A7" w14:textId="77777777" w:rsidR="00B56BD5" w:rsidRDefault="00B56BD5" w:rsidP="00AD3220">
      <w:pPr>
        <w:pStyle w:val="ListParagraph"/>
        <w:numPr>
          <w:ilvl w:val="1"/>
          <w:numId w:val="9"/>
        </w:numPr>
        <w:spacing w:after="0"/>
      </w:pPr>
      <w:r>
        <w:t>George Brooks: 40%</w:t>
      </w:r>
    </w:p>
    <w:p w14:paraId="5B47461F" w14:textId="77777777" w:rsidR="00B56BD5" w:rsidRDefault="00B56BD5" w:rsidP="00AD3220">
      <w:pPr>
        <w:pStyle w:val="ListParagraph"/>
        <w:numPr>
          <w:ilvl w:val="1"/>
          <w:numId w:val="9"/>
        </w:numPr>
        <w:spacing w:after="0"/>
      </w:pPr>
      <w:r>
        <w:t>Lance: 20%</w:t>
      </w:r>
    </w:p>
    <w:p w14:paraId="5859E9BA" w14:textId="77777777" w:rsidR="00B56BD5" w:rsidRDefault="00B56BD5" w:rsidP="00AD3220">
      <w:pPr>
        <w:pStyle w:val="ListParagraph"/>
        <w:numPr>
          <w:ilvl w:val="0"/>
          <w:numId w:val="10"/>
        </w:numPr>
        <w:spacing w:after="0"/>
      </w:pPr>
      <w:r>
        <w:t>Architecture write-up:</w:t>
      </w:r>
    </w:p>
    <w:p w14:paraId="0C6875F1" w14:textId="77777777" w:rsidR="00B56BD5" w:rsidRDefault="00B56BD5" w:rsidP="00AD3220">
      <w:pPr>
        <w:pStyle w:val="ListParagraph"/>
        <w:numPr>
          <w:ilvl w:val="1"/>
          <w:numId w:val="10"/>
        </w:numPr>
        <w:spacing w:after="0"/>
      </w:pPr>
      <w:r>
        <w:t>George Brooks: 85%</w:t>
      </w:r>
    </w:p>
    <w:p w14:paraId="1E814B36" w14:textId="77777777" w:rsidR="00B56BD5" w:rsidRDefault="00B56BD5" w:rsidP="00AD3220">
      <w:pPr>
        <w:pStyle w:val="ListParagraph"/>
        <w:numPr>
          <w:ilvl w:val="1"/>
          <w:numId w:val="10"/>
        </w:numPr>
        <w:spacing w:after="0"/>
      </w:pPr>
      <w:r>
        <w:t>Rebecca George: 15%</w:t>
      </w:r>
    </w:p>
    <w:p w14:paraId="612F13FB" w14:textId="77777777" w:rsidR="00B56BD5" w:rsidRDefault="00B56BD5" w:rsidP="00AD3220">
      <w:pPr>
        <w:pStyle w:val="ListParagraph"/>
        <w:numPr>
          <w:ilvl w:val="0"/>
          <w:numId w:val="10"/>
        </w:numPr>
        <w:spacing w:after="0"/>
      </w:pPr>
      <w:r>
        <w:t>1</w:t>
      </w:r>
      <w:r w:rsidRPr="00180285">
        <w:rPr>
          <w:vertAlign w:val="superscript"/>
        </w:rPr>
        <w:t>st</w:t>
      </w:r>
      <w:r>
        <w:t xml:space="preserve"> progress report write-up:</w:t>
      </w:r>
    </w:p>
    <w:p w14:paraId="661E7B51" w14:textId="77777777" w:rsidR="00B56BD5" w:rsidRDefault="00B56BD5" w:rsidP="00AD3220">
      <w:pPr>
        <w:pStyle w:val="ListParagraph"/>
        <w:numPr>
          <w:ilvl w:val="1"/>
          <w:numId w:val="10"/>
        </w:numPr>
        <w:spacing w:after="0"/>
      </w:pPr>
      <w:r>
        <w:t>Rebecca George: 50%</w:t>
      </w:r>
    </w:p>
    <w:p w14:paraId="3A6DCB49" w14:textId="77777777" w:rsidR="00B56BD5" w:rsidRPr="00607E2A" w:rsidRDefault="00B56BD5" w:rsidP="00AD3220">
      <w:pPr>
        <w:pStyle w:val="ListParagraph"/>
        <w:numPr>
          <w:ilvl w:val="1"/>
          <w:numId w:val="10"/>
        </w:numPr>
        <w:spacing w:after="0"/>
      </w:pPr>
      <w:r>
        <w:t>George Brooks: 50%</w:t>
      </w:r>
    </w:p>
    <w:p w14:paraId="211C88D6" w14:textId="77777777" w:rsidR="00B56BD5" w:rsidRDefault="00B56BD5" w:rsidP="00AD3220">
      <w:pPr>
        <w:pStyle w:val="ListParagraph"/>
        <w:numPr>
          <w:ilvl w:val="0"/>
          <w:numId w:val="10"/>
        </w:numPr>
        <w:spacing w:after="0"/>
      </w:pPr>
      <w:r>
        <w:t>2</w:t>
      </w:r>
      <w:r w:rsidRPr="00180285">
        <w:rPr>
          <w:vertAlign w:val="superscript"/>
        </w:rPr>
        <w:t>nd</w:t>
      </w:r>
      <w:r>
        <w:t xml:space="preserve"> progress report write-up:</w:t>
      </w:r>
    </w:p>
    <w:p w14:paraId="5EBA40FF" w14:textId="77777777" w:rsidR="00B56BD5" w:rsidRDefault="00B56BD5" w:rsidP="00AD3220">
      <w:pPr>
        <w:pStyle w:val="ListParagraph"/>
        <w:numPr>
          <w:ilvl w:val="1"/>
          <w:numId w:val="10"/>
        </w:numPr>
        <w:spacing w:after="0"/>
      </w:pPr>
      <w:r>
        <w:t>Rebecca George 50%</w:t>
      </w:r>
    </w:p>
    <w:p w14:paraId="2A5C6CE0" w14:textId="77777777" w:rsidR="00B56BD5" w:rsidRDefault="00B56BD5" w:rsidP="00AD3220">
      <w:pPr>
        <w:pStyle w:val="ListParagraph"/>
        <w:numPr>
          <w:ilvl w:val="1"/>
          <w:numId w:val="10"/>
        </w:numPr>
        <w:spacing w:after="0"/>
      </w:pPr>
      <w:r>
        <w:t>George Brooks 50%</w:t>
      </w:r>
    </w:p>
    <w:p w14:paraId="36C998FB" w14:textId="77777777" w:rsidR="00B56BD5" w:rsidRDefault="00B56BD5" w:rsidP="00AD3220">
      <w:pPr>
        <w:pStyle w:val="ListParagraph"/>
        <w:numPr>
          <w:ilvl w:val="0"/>
          <w:numId w:val="9"/>
        </w:numPr>
        <w:spacing w:after="0"/>
      </w:pPr>
      <w:r>
        <w:t>Final report:</w:t>
      </w:r>
    </w:p>
    <w:p w14:paraId="6EFE9339" w14:textId="77777777" w:rsidR="00B56BD5" w:rsidRDefault="00B56BD5" w:rsidP="00AD3220">
      <w:pPr>
        <w:pStyle w:val="ListParagraph"/>
        <w:numPr>
          <w:ilvl w:val="1"/>
          <w:numId w:val="9"/>
        </w:numPr>
        <w:spacing w:after="0"/>
      </w:pPr>
      <w:r>
        <w:t>Rebecca George 95%</w:t>
      </w:r>
    </w:p>
    <w:p w14:paraId="3762DAD5" w14:textId="77777777" w:rsidR="00B56BD5" w:rsidRDefault="009824EC" w:rsidP="00AD3220">
      <w:pPr>
        <w:pStyle w:val="ListParagraph"/>
        <w:numPr>
          <w:ilvl w:val="1"/>
          <w:numId w:val="9"/>
        </w:numPr>
        <w:spacing w:after="0"/>
      </w:pPr>
      <w:r>
        <w:t>George Brooks 5%</w:t>
      </w:r>
    </w:p>
    <w:p w14:paraId="6671F139" w14:textId="77777777" w:rsidR="00B56BD5" w:rsidRDefault="00B56BD5" w:rsidP="00AD3220">
      <w:pPr>
        <w:pStyle w:val="ListParagraph"/>
        <w:numPr>
          <w:ilvl w:val="0"/>
          <w:numId w:val="9"/>
        </w:numPr>
        <w:spacing w:after="0"/>
      </w:pPr>
      <w:r>
        <w:t>Final presentation:</w:t>
      </w:r>
    </w:p>
    <w:p w14:paraId="3C3FFB5D" w14:textId="77777777" w:rsidR="00B56BD5" w:rsidRDefault="00E66F47" w:rsidP="00AD3220">
      <w:pPr>
        <w:pStyle w:val="ListParagraph"/>
        <w:numPr>
          <w:ilvl w:val="1"/>
          <w:numId w:val="9"/>
        </w:numPr>
        <w:spacing w:after="0"/>
      </w:pPr>
      <w:r>
        <w:t>George Brooks: 55%</w:t>
      </w:r>
    </w:p>
    <w:p w14:paraId="7D9AE896" w14:textId="77777777" w:rsidR="00E66F47" w:rsidRDefault="00E66F47" w:rsidP="00AD3220">
      <w:pPr>
        <w:pStyle w:val="ListParagraph"/>
        <w:numPr>
          <w:ilvl w:val="1"/>
          <w:numId w:val="9"/>
        </w:numPr>
        <w:spacing w:after="0"/>
      </w:pPr>
      <w:r>
        <w:t>Rebecca George: 45%</w:t>
      </w:r>
    </w:p>
    <w:p w14:paraId="3AD9BF79" w14:textId="77777777" w:rsidR="00B56BD5" w:rsidRDefault="00B56BD5" w:rsidP="00AD3220">
      <w:r>
        <w:t xml:space="preserve">Miscellaneous: </w:t>
      </w:r>
    </w:p>
    <w:p w14:paraId="4E935DE5" w14:textId="77777777" w:rsidR="00B56BD5" w:rsidRDefault="00B56BD5" w:rsidP="00AD3220">
      <w:pPr>
        <w:pStyle w:val="ListParagraph"/>
        <w:numPr>
          <w:ilvl w:val="0"/>
          <w:numId w:val="9"/>
        </w:numPr>
        <w:spacing w:after="0"/>
      </w:pPr>
      <w:r>
        <w:t>Setting up meetings with teachers or setting up team meetings:</w:t>
      </w:r>
    </w:p>
    <w:p w14:paraId="06860B56" w14:textId="77777777" w:rsidR="00B56BD5" w:rsidRDefault="00B56BD5" w:rsidP="00AD3220">
      <w:pPr>
        <w:pStyle w:val="ListParagraph"/>
        <w:numPr>
          <w:ilvl w:val="1"/>
          <w:numId w:val="9"/>
        </w:numPr>
        <w:spacing w:after="0"/>
      </w:pPr>
      <w:r>
        <w:t>George Brooks: 100%</w:t>
      </w:r>
    </w:p>
    <w:p w14:paraId="5F6DA05B" w14:textId="77777777" w:rsidR="00B56BD5" w:rsidRDefault="00B56BD5" w:rsidP="00AD3220">
      <w:pPr>
        <w:pStyle w:val="ListParagraph"/>
        <w:numPr>
          <w:ilvl w:val="0"/>
          <w:numId w:val="9"/>
        </w:numPr>
        <w:spacing w:after="0"/>
      </w:pPr>
      <w:r>
        <w:t>Setting up, using, organizing GitHub account:</w:t>
      </w:r>
    </w:p>
    <w:p w14:paraId="0BADB328" w14:textId="77777777" w:rsidR="00B56BD5" w:rsidRDefault="00B56BD5" w:rsidP="00AD3220">
      <w:pPr>
        <w:pStyle w:val="ListParagraph"/>
        <w:numPr>
          <w:ilvl w:val="1"/>
          <w:numId w:val="9"/>
        </w:numPr>
        <w:spacing w:after="0"/>
      </w:pPr>
      <w:r>
        <w:t>Rebecca George: 90%</w:t>
      </w:r>
    </w:p>
    <w:p w14:paraId="21BEAED2" w14:textId="77777777" w:rsidR="00B56BD5" w:rsidRDefault="00E66F47" w:rsidP="00AD3220">
      <w:pPr>
        <w:pStyle w:val="ListParagraph"/>
        <w:numPr>
          <w:ilvl w:val="1"/>
          <w:numId w:val="9"/>
        </w:numPr>
        <w:spacing w:after="0"/>
      </w:pPr>
      <w:r>
        <w:t>Lance Liu: 5%</w:t>
      </w:r>
    </w:p>
    <w:p w14:paraId="2B4564FD" w14:textId="77777777" w:rsidR="00E66F47" w:rsidRDefault="00E66F47" w:rsidP="00AD3220">
      <w:pPr>
        <w:pStyle w:val="ListParagraph"/>
        <w:numPr>
          <w:ilvl w:val="1"/>
          <w:numId w:val="9"/>
        </w:numPr>
        <w:spacing w:after="0"/>
      </w:pPr>
      <w:r>
        <w:t>George Brooks: 5%</w:t>
      </w:r>
    </w:p>
    <w:p w14:paraId="20400851" w14:textId="77777777" w:rsidR="008800D5" w:rsidRDefault="008800D5" w:rsidP="00B56BD5">
      <w:pPr>
        <w:pStyle w:val="Heading1"/>
      </w:pPr>
    </w:p>
    <w:p w14:paraId="538BCD10" w14:textId="77777777" w:rsidR="008800D5" w:rsidRDefault="008800D5" w:rsidP="00B56BD5">
      <w:pPr>
        <w:pStyle w:val="Heading1"/>
      </w:pPr>
    </w:p>
    <w:p w14:paraId="3546BD26" w14:textId="77777777" w:rsidR="00FF4A85" w:rsidRDefault="00FF4A85">
      <w:pPr>
        <w:rPr>
          <w:rFonts w:asciiTheme="majorHAnsi" w:eastAsiaTheme="majorEastAsia" w:hAnsiTheme="majorHAnsi" w:cstheme="majorBidi"/>
          <w:color w:val="2F5496" w:themeColor="accent1" w:themeShade="BF"/>
          <w:sz w:val="32"/>
          <w:szCs w:val="32"/>
        </w:rPr>
      </w:pPr>
      <w:r>
        <w:br w:type="page"/>
      </w:r>
    </w:p>
    <w:p w14:paraId="75D32894" w14:textId="77777777" w:rsidR="00B56BD5" w:rsidRDefault="00B56BD5" w:rsidP="00B56BD5">
      <w:pPr>
        <w:pStyle w:val="Heading1"/>
      </w:pPr>
      <w:bookmarkStart w:id="228" w:name="_Toc524111799"/>
      <w:r>
        <w:lastRenderedPageBreak/>
        <w:t>Section 9: Appendix</w:t>
      </w:r>
      <w:bookmarkEnd w:id="228"/>
    </w:p>
    <w:p w14:paraId="40C8A46F" w14:textId="77777777" w:rsidR="00B56BD5" w:rsidRDefault="00B56BD5" w:rsidP="00E66F47">
      <w:pPr>
        <w:pStyle w:val="Heading2"/>
        <w:spacing w:after="120"/>
      </w:pPr>
      <w:bookmarkStart w:id="229" w:name="_Toc524111800"/>
      <w:r>
        <w:t xml:space="preserve">Part 9A: List of </w:t>
      </w:r>
      <w:r w:rsidR="00AD3220">
        <w:t>F</w:t>
      </w:r>
      <w:r>
        <w:t xml:space="preserve">eatures and </w:t>
      </w:r>
      <w:r w:rsidR="00AD3220">
        <w:t>U</w:t>
      </w:r>
      <w:r>
        <w:t xml:space="preserve">sability in </w:t>
      </w:r>
      <w:r w:rsidR="00AD3220">
        <w:t>M</w:t>
      </w:r>
      <w:r>
        <w:t>odels</w:t>
      </w:r>
      <w:bookmarkEnd w:id="229"/>
    </w:p>
    <w:p w14:paraId="6C591B1A" w14:textId="77777777" w:rsidR="008800D5" w:rsidRDefault="00B56BD5" w:rsidP="00E66F47">
      <w:pPr>
        <w:spacing w:after="120"/>
      </w:pPr>
      <w:r>
        <w:t>The complete list of features we collection, cleaned, and generated is located in the file “Description of features.xlsx” in the database folder in our GitHub</w:t>
      </w:r>
      <w:r>
        <w:rPr>
          <w:rStyle w:val="FootnoteReference"/>
        </w:rPr>
        <w:footnoteReference w:id="41"/>
      </w:r>
      <w:r>
        <w:t>.  We have also pasted it below:</w:t>
      </w:r>
    </w:p>
    <w:p w14:paraId="31719A0D" w14:textId="77777777" w:rsidR="008800D5" w:rsidRPr="00936DD6" w:rsidRDefault="008800D5" w:rsidP="00B56BD5"/>
    <w:tbl>
      <w:tblPr>
        <w:tblStyle w:val="TableGrid"/>
        <w:tblW w:w="0" w:type="auto"/>
        <w:tblLook w:val="04A0" w:firstRow="1" w:lastRow="0" w:firstColumn="1" w:lastColumn="0" w:noHBand="0" w:noVBand="1"/>
      </w:tblPr>
      <w:tblGrid>
        <w:gridCol w:w="843"/>
        <w:gridCol w:w="2257"/>
        <w:gridCol w:w="1035"/>
        <w:gridCol w:w="5215"/>
      </w:tblGrid>
      <w:tr w:rsidR="00B56BD5" w:rsidRPr="00936DD6" w14:paraId="34AF1A06" w14:textId="77777777" w:rsidTr="00226AF6">
        <w:trPr>
          <w:trHeight w:val="288"/>
        </w:trPr>
        <w:tc>
          <w:tcPr>
            <w:tcW w:w="9350" w:type="dxa"/>
            <w:gridSpan w:val="4"/>
            <w:noWrap/>
            <w:hideMark/>
          </w:tcPr>
          <w:p w14:paraId="6E2FA3E2" w14:textId="77777777" w:rsidR="00B56BD5" w:rsidRPr="00936DD6" w:rsidRDefault="00B56BD5" w:rsidP="00226AF6">
            <w:pPr>
              <w:rPr>
                <w:sz w:val="16"/>
              </w:rPr>
            </w:pPr>
            <w:r w:rsidRPr="00936DD6">
              <w:rPr>
                <w:sz w:val="16"/>
              </w:rPr>
              <w:t>Highlighted variables represent potential "Y" or dependent variables to solve for.</w:t>
            </w:r>
          </w:p>
        </w:tc>
      </w:tr>
      <w:tr w:rsidR="00B56BD5" w:rsidRPr="00936DD6" w14:paraId="5E881C0F" w14:textId="77777777" w:rsidTr="00226AF6">
        <w:trPr>
          <w:trHeight w:val="288"/>
        </w:trPr>
        <w:tc>
          <w:tcPr>
            <w:tcW w:w="843" w:type="dxa"/>
            <w:noWrap/>
            <w:hideMark/>
          </w:tcPr>
          <w:p w14:paraId="3C863B03" w14:textId="77777777" w:rsidR="00B56BD5" w:rsidRPr="00936DD6" w:rsidRDefault="00B56BD5" w:rsidP="00226AF6">
            <w:pPr>
              <w:rPr>
                <w:sz w:val="16"/>
              </w:rPr>
            </w:pPr>
          </w:p>
        </w:tc>
        <w:tc>
          <w:tcPr>
            <w:tcW w:w="2257" w:type="dxa"/>
            <w:noWrap/>
            <w:hideMark/>
          </w:tcPr>
          <w:p w14:paraId="0492ABF9" w14:textId="77777777" w:rsidR="00B56BD5" w:rsidRPr="00936DD6" w:rsidRDefault="00B56BD5" w:rsidP="00226AF6">
            <w:pPr>
              <w:rPr>
                <w:sz w:val="16"/>
              </w:rPr>
            </w:pPr>
          </w:p>
        </w:tc>
        <w:tc>
          <w:tcPr>
            <w:tcW w:w="1035" w:type="dxa"/>
            <w:noWrap/>
            <w:hideMark/>
          </w:tcPr>
          <w:p w14:paraId="09DC26AF" w14:textId="77777777" w:rsidR="00B56BD5" w:rsidRPr="00936DD6" w:rsidRDefault="00B56BD5" w:rsidP="00226AF6">
            <w:pPr>
              <w:rPr>
                <w:sz w:val="16"/>
              </w:rPr>
            </w:pPr>
          </w:p>
        </w:tc>
        <w:tc>
          <w:tcPr>
            <w:tcW w:w="5215" w:type="dxa"/>
            <w:noWrap/>
            <w:hideMark/>
          </w:tcPr>
          <w:p w14:paraId="5DC4B607" w14:textId="77777777" w:rsidR="00B56BD5" w:rsidRPr="00936DD6" w:rsidRDefault="00B56BD5" w:rsidP="00226AF6">
            <w:pPr>
              <w:rPr>
                <w:sz w:val="16"/>
              </w:rPr>
            </w:pPr>
          </w:p>
        </w:tc>
      </w:tr>
      <w:tr w:rsidR="00B56BD5" w:rsidRPr="00936DD6" w14:paraId="7F56922A" w14:textId="77777777" w:rsidTr="00226AF6">
        <w:trPr>
          <w:trHeight w:val="288"/>
        </w:trPr>
        <w:tc>
          <w:tcPr>
            <w:tcW w:w="843" w:type="dxa"/>
            <w:noWrap/>
            <w:hideMark/>
          </w:tcPr>
          <w:p w14:paraId="26A94C69" w14:textId="77777777" w:rsidR="00B56BD5" w:rsidRPr="00936DD6" w:rsidRDefault="00B56BD5" w:rsidP="00226AF6">
            <w:pPr>
              <w:rPr>
                <w:b/>
                <w:bCs/>
                <w:sz w:val="16"/>
              </w:rPr>
            </w:pPr>
            <w:r w:rsidRPr="00936DD6">
              <w:rPr>
                <w:b/>
                <w:bCs/>
                <w:sz w:val="16"/>
              </w:rPr>
              <w:t>Number</w:t>
            </w:r>
          </w:p>
        </w:tc>
        <w:tc>
          <w:tcPr>
            <w:tcW w:w="2257" w:type="dxa"/>
            <w:noWrap/>
            <w:hideMark/>
          </w:tcPr>
          <w:p w14:paraId="47E50D45" w14:textId="77777777" w:rsidR="00B56BD5" w:rsidRPr="00936DD6" w:rsidRDefault="00B56BD5" w:rsidP="00226AF6">
            <w:pPr>
              <w:rPr>
                <w:b/>
                <w:bCs/>
                <w:sz w:val="16"/>
              </w:rPr>
            </w:pPr>
            <w:r w:rsidRPr="00936DD6">
              <w:rPr>
                <w:b/>
                <w:bCs/>
                <w:sz w:val="16"/>
              </w:rPr>
              <w:t>Features</w:t>
            </w:r>
          </w:p>
        </w:tc>
        <w:tc>
          <w:tcPr>
            <w:tcW w:w="1035" w:type="dxa"/>
            <w:noWrap/>
            <w:hideMark/>
          </w:tcPr>
          <w:p w14:paraId="393AE197" w14:textId="77777777" w:rsidR="00B56BD5" w:rsidRPr="00936DD6" w:rsidRDefault="00B56BD5" w:rsidP="00226AF6">
            <w:pPr>
              <w:rPr>
                <w:b/>
                <w:bCs/>
                <w:sz w:val="16"/>
              </w:rPr>
            </w:pPr>
            <w:r w:rsidRPr="00936DD6">
              <w:rPr>
                <w:b/>
                <w:bCs/>
                <w:sz w:val="16"/>
              </w:rPr>
              <w:t>Use in Model?</w:t>
            </w:r>
          </w:p>
        </w:tc>
        <w:tc>
          <w:tcPr>
            <w:tcW w:w="5215" w:type="dxa"/>
            <w:noWrap/>
            <w:hideMark/>
          </w:tcPr>
          <w:p w14:paraId="22ED294F" w14:textId="77777777" w:rsidR="00B56BD5" w:rsidRPr="00936DD6" w:rsidRDefault="00B56BD5" w:rsidP="00226AF6">
            <w:pPr>
              <w:rPr>
                <w:b/>
                <w:bCs/>
                <w:sz w:val="16"/>
              </w:rPr>
            </w:pPr>
            <w:r w:rsidRPr="00936DD6">
              <w:rPr>
                <w:b/>
                <w:bCs/>
                <w:sz w:val="16"/>
              </w:rPr>
              <w:t>Description</w:t>
            </w:r>
          </w:p>
        </w:tc>
      </w:tr>
      <w:tr w:rsidR="00B56BD5" w:rsidRPr="00936DD6" w14:paraId="4D744B2D" w14:textId="77777777" w:rsidTr="00226AF6">
        <w:trPr>
          <w:trHeight w:val="288"/>
        </w:trPr>
        <w:tc>
          <w:tcPr>
            <w:tcW w:w="843" w:type="dxa"/>
            <w:noWrap/>
            <w:hideMark/>
          </w:tcPr>
          <w:p w14:paraId="373246A0" w14:textId="77777777" w:rsidR="00B56BD5" w:rsidRPr="00936DD6" w:rsidRDefault="00B56BD5" w:rsidP="00226AF6">
            <w:pPr>
              <w:rPr>
                <w:sz w:val="16"/>
              </w:rPr>
            </w:pPr>
            <w:r w:rsidRPr="00936DD6">
              <w:rPr>
                <w:sz w:val="16"/>
              </w:rPr>
              <w:t>1</w:t>
            </w:r>
          </w:p>
        </w:tc>
        <w:tc>
          <w:tcPr>
            <w:tcW w:w="2257" w:type="dxa"/>
            <w:noWrap/>
            <w:hideMark/>
          </w:tcPr>
          <w:p w14:paraId="1ECC3B39" w14:textId="77777777" w:rsidR="00B56BD5" w:rsidRPr="00936DD6" w:rsidRDefault="00B56BD5" w:rsidP="00226AF6">
            <w:pPr>
              <w:rPr>
                <w:sz w:val="16"/>
              </w:rPr>
            </w:pPr>
            <w:r w:rsidRPr="00936DD6">
              <w:rPr>
                <w:sz w:val="16"/>
              </w:rPr>
              <w:t>'movieId',</w:t>
            </w:r>
          </w:p>
        </w:tc>
        <w:tc>
          <w:tcPr>
            <w:tcW w:w="1035" w:type="dxa"/>
            <w:noWrap/>
            <w:hideMark/>
          </w:tcPr>
          <w:p w14:paraId="1C08BE0B" w14:textId="77777777" w:rsidR="00B56BD5" w:rsidRPr="00936DD6" w:rsidRDefault="00B56BD5" w:rsidP="00226AF6">
            <w:pPr>
              <w:rPr>
                <w:sz w:val="16"/>
              </w:rPr>
            </w:pPr>
            <w:r w:rsidRPr="00936DD6">
              <w:rPr>
                <w:sz w:val="16"/>
              </w:rPr>
              <w:t>No</w:t>
            </w:r>
          </w:p>
        </w:tc>
        <w:tc>
          <w:tcPr>
            <w:tcW w:w="5215" w:type="dxa"/>
            <w:noWrap/>
            <w:hideMark/>
          </w:tcPr>
          <w:p w14:paraId="166F78A7" w14:textId="77777777" w:rsidR="00B56BD5" w:rsidRPr="00936DD6" w:rsidRDefault="00B56BD5" w:rsidP="00226AF6">
            <w:pPr>
              <w:rPr>
                <w:sz w:val="16"/>
              </w:rPr>
            </w:pPr>
            <w:r w:rsidRPr="00936DD6">
              <w:rPr>
                <w:sz w:val="16"/>
              </w:rPr>
              <w:t>Used for joining purposes only</w:t>
            </w:r>
          </w:p>
        </w:tc>
      </w:tr>
      <w:tr w:rsidR="00B56BD5" w:rsidRPr="00936DD6" w14:paraId="6D1C6AFD" w14:textId="77777777" w:rsidTr="00226AF6">
        <w:trPr>
          <w:trHeight w:val="288"/>
        </w:trPr>
        <w:tc>
          <w:tcPr>
            <w:tcW w:w="843" w:type="dxa"/>
            <w:noWrap/>
            <w:hideMark/>
          </w:tcPr>
          <w:p w14:paraId="0174D325" w14:textId="77777777" w:rsidR="00B56BD5" w:rsidRPr="00936DD6" w:rsidRDefault="00B56BD5" w:rsidP="00226AF6">
            <w:pPr>
              <w:rPr>
                <w:sz w:val="16"/>
              </w:rPr>
            </w:pPr>
            <w:r w:rsidRPr="00936DD6">
              <w:rPr>
                <w:sz w:val="16"/>
              </w:rPr>
              <w:t>2</w:t>
            </w:r>
          </w:p>
        </w:tc>
        <w:tc>
          <w:tcPr>
            <w:tcW w:w="2257" w:type="dxa"/>
            <w:noWrap/>
            <w:hideMark/>
          </w:tcPr>
          <w:p w14:paraId="79D4E517" w14:textId="77777777" w:rsidR="00B56BD5" w:rsidRPr="00936DD6" w:rsidRDefault="00B56BD5" w:rsidP="00226AF6">
            <w:pPr>
              <w:rPr>
                <w:sz w:val="16"/>
              </w:rPr>
            </w:pPr>
            <w:r w:rsidRPr="00936DD6">
              <w:rPr>
                <w:sz w:val="16"/>
              </w:rPr>
              <w:t xml:space="preserve"> '</w:t>
            </w:r>
            <w:proofErr w:type="spellStart"/>
            <w:r w:rsidRPr="00936DD6">
              <w:rPr>
                <w:sz w:val="16"/>
              </w:rPr>
              <w:t>tmdbId</w:t>
            </w:r>
            <w:proofErr w:type="spellEnd"/>
            <w:r w:rsidRPr="00936DD6">
              <w:rPr>
                <w:sz w:val="16"/>
              </w:rPr>
              <w:t>',</w:t>
            </w:r>
          </w:p>
        </w:tc>
        <w:tc>
          <w:tcPr>
            <w:tcW w:w="1035" w:type="dxa"/>
            <w:noWrap/>
            <w:hideMark/>
          </w:tcPr>
          <w:p w14:paraId="77659B77" w14:textId="77777777" w:rsidR="00B56BD5" w:rsidRPr="00936DD6" w:rsidRDefault="00B56BD5" w:rsidP="00226AF6">
            <w:pPr>
              <w:rPr>
                <w:sz w:val="16"/>
              </w:rPr>
            </w:pPr>
            <w:r w:rsidRPr="00936DD6">
              <w:rPr>
                <w:sz w:val="16"/>
              </w:rPr>
              <w:t>No</w:t>
            </w:r>
          </w:p>
        </w:tc>
        <w:tc>
          <w:tcPr>
            <w:tcW w:w="5215" w:type="dxa"/>
            <w:noWrap/>
            <w:hideMark/>
          </w:tcPr>
          <w:p w14:paraId="100A1035" w14:textId="77777777" w:rsidR="00B56BD5" w:rsidRPr="00936DD6" w:rsidRDefault="00B56BD5" w:rsidP="00226AF6">
            <w:pPr>
              <w:rPr>
                <w:sz w:val="16"/>
              </w:rPr>
            </w:pPr>
            <w:r w:rsidRPr="00936DD6">
              <w:rPr>
                <w:sz w:val="16"/>
              </w:rPr>
              <w:t>Used for joining purposes only</w:t>
            </w:r>
          </w:p>
        </w:tc>
      </w:tr>
      <w:tr w:rsidR="00B56BD5" w:rsidRPr="00936DD6" w14:paraId="42DFCA2E" w14:textId="77777777" w:rsidTr="00226AF6">
        <w:trPr>
          <w:trHeight w:val="288"/>
        </w:trPr>
        <w:tc>
          <w:tcPr>
            <w:tcW w:w="843" w:type="dxa"/>
            <w:noWrap/>
            <w:hideMark/>
          </w:tcPr>
          <w:p w14:paraId="76414C6A" w14:textId="77777777" w:rsidR="00B56BD5" w:rsidRPr="00936DD6" w:rsidRDefault="00B56BD5" w:rsidP="00226AF6">
            <w:pPr>
              <w:rPr>
                <w:sz w:val="16"/>
              </w:rPr>
            </w:pPr>
            <w:r w:rsidRPr="00936DD6">
              <w:rPr>
                <w:sz w:val="16"/>
              </w:rPr>
              <w:t>3</w:t>
            </w:r>
          </w:p>
        </w:tc>
        <w:tc>
          <w:tcPr>
            <w:tcW w:w="2257" w:type="dxa"/>
            <w:noWrap/>
            <w:hideMark/>
          </w:tcPr>
          <w:p w14:paraId="421D7CE9" w14:textId="77777777" w:rsidR="00B56BD5" w:rsidRPr="00936DD6" w:rsidRDefault="00B56BD5" w:rsidP="00226AF6">
            <w:pPr>
              <w:rPr>
                <w:sz w:val="16"/>
              </w:rPr>
            </w:pPr>
            <w:r w:rsidRPr="00936DD6">
              <w:rPr>
                <w:sz w:val="16"/>
              </w:rPr>
              <w:t xml:space="preserve"> '</w:t>
            </w:r>
            <w:proofErr w:type="spellStart"/>
            <w:r w:rsidRPr="00936DD6">
              <w:rPr>
                <w:sz w:val="16"/>
              </w:rPr>
              <w:t>Rating_MovieLens</w:t>
            </w:r>
            <w:proofErr w:type="spellEnd"/>
            <w:r w:rsidRPr="00936DD6">
              <w:rPr>
                <w:sz w:val="16"/>
              </w:rPr>
              <w:t>',</w:t>
            </w:r>
          </w:p>
        </w:tc>
        <w:tc>
          <w:tcPr>
            <w:tcW w:w="1035" w:type="dxa"/>
            <w:noWrap/>
            <w:hideMark/>
          </w:tcPr>
          <w:p w14:paraId="004DE0F9" w14:textId="77777777" w:rsidR="00B56BD5" w:rsidRPr="00936DD6" w:rsidRDefault="00B56BD5" w:rsidP="00226AF6">
            <w:pPr>
              <w:rPr>
                <w:sz w:val="16"/>
              </w:rPr>
            </w:pPr>
            <w:r w:rsidRPr="00936DD6">
              <w:rPr>
                <w:sz w:val="16"/>
              </w:rPr>
              <w:t>No</w:t>
            </w:r>
          </w:p>
        </w:tc>
        <w:tc>
          <w:tcPr>
            <w:tcW w:w="5215" w:type="dxa"/>
            <w:noWrap/>
            <w:hideMark/>
          </w:tcPr>
          <w:p w14:paraId="46BC5A44" w14:textId="77777777" w:rsidR="00B56BD5" w:rsidRPr="00936DD6" w:rsidRDefault="00B56BD5" w:rsidP="00226AF6">
            <w:pPr>
              <w:rPr>
                <w:sz w:val="16"/>
              </w:rPr>
            </w:pPr>
            <w:r w:rsidRPr="00936DD6">
              <w:rPr>
                <w:sz w:val="16"/>
              </w:rPr>
              <w:t>I realize now, any rating I got from the Kaggle/</w:t>
            </w:r>
            <w:proofErr w:type="spellStart"/>
            <w:r w:rsidRPr="00936DD6">
              <w:rPr>
                <w:sz w:val="16"/>
              </w:rPr>
              <w:t>MovieLens</w:t>
            </w:r>
            <w:proofErr w:type="spellEnd"/>
            <w:r w:rsidRPr="00936DD6">
              <w:rPr>
                <w:sz w:val="16"/>
              </w:rPr>
              <w:t xml:space="preserve"> dataset can't be used in forecasting, since they don't have data past late 2016.</w:t>
            </w:r>
          </w:p>
        </w:tc>
      </w:tr>
      <w:tr w:rsidR="00B56BD5" w:rsidRPr="00936DD6" w14:paraId="77C2AD81" w14:textId="77777777" w:rsidTr="00226AF6">
        <w:trPr>
          <w:trHeight w:val="288"/>
        </w:trPr>
        <w:tc>
          <w:tcPr>
            <w:tcW w:w="843" w:type="dxa"/>
            <w:noWrap/>
            <w:hideMark/>
          </w:tcPr>
          <w:p w14:paraId="1E5C2905" w14:textId="77777777" w:rsidR="00B56BD5" w:rsidRPr="00936DD6" w:rsidRDefault="00B56BD5" w:rsidP="00226AF6">
            <w:pPr>
              <w:rPr>
                <w:sz w:val="16"/>
              </w:rPr>
            </w:pPr>
            <w:r w:rsidRPr="00936DD6">
              <w:rPr>
                <w:sz w:val="16"/>
              </w:rPr>
              <w:t>4</w:t>
            </w:r>
          </w:p>
        </w:tc>
        <w:tc>
          <w:tcPr>
            <w:tcW w:w="2257" w:type="dxa"/>
            <w:noWrap/>
            <w:hideMark/>
          </w:tcPr>
          <w:p w14:paraId="509E6448" w14:textId="77777777" w:rsidR="00B56BD5" w:rsidRPr="00936DD6" w:rsidRDefault="00B56BD5" w:rsidP="00226AF6">
            <w:pPr>
              <w:rPr>
                <w:sz w:val="16"/>
              </w:rPr>
            </w:pPr>
            <w:r w:rsidRPr="00936DD6">
              <w:rPr>
                <w:sz w:val="16"/>
              </w:rPr>
              <w:t xml:space="preserve"> 'Awards',</w:t>
            </w:r>
          </w:p>
        </w:tc>
        <w:tc>
          <w:tcPr>
            <w:tcW w:w="1035" w:type="dxa"/>
            <w:noWrap/>
            <w:hideMark/>
          </w:tcPr>
          <w:p w14:paraId="6779F239" w14:textId="77777777" w:rsidR="00B56BD5" w:rsidRPr="00936DD6" w:rsidRDefault="00B56BD5" w:rsidP="00226AF6">
            <w:pPr>
              <w:rPr>
                <w:sz w:val="16"/>
              </w:rPr>
            </w:pPr>
            <w:r w:rsidRPr="00936DD6">
              <w:rPr>
                <w:sz w:val="16"/>
              </w:rPr>
              <w:t>No*</w:t>
            </w:r>
          </w:p>
        </w:tc>
        <w:tc>
          <w:tcPr>
            <w:tcW w:w="5215" w:type="dxa"/>
            <w:noWrap/>
            <w:hideMark/>
          </w:tcPr>
          <w:p w14:paraId="4C4E6D44" w14:textId="77777777" w:rsidR="00B56BD5" w:rsidRPr="00936DD6" w:rsidRDefault="00B56BD5" w:rsidP="00226AF6">
            <w:pPr>
              <w:rPr>
                <w:sz w:val="16"/>
              </w:rPr>
            </w:pPr>
            <w:r w:rsidRPr="00936DD6">
              <w:rPr>
                <w:sz w:val="16"/>
              </w:rPr>
              <w:t>From IMDB. Use the new features "Major Win", "Minor Win", "Major Nomination", "Minor Nominations" instead</w:t>
            </w:r>
          </w:p>
        </w:tc>
      </w:tr>
      <w:tr w:rsidR="00B56BD5" w:rsidRPr="00936DD6" w14:paraId="4400FBBF" w14:textId="77777777" w:rsidTr="00226AF6">
        <w:trPr>
          <w:trHeight w:val="288"/>
        </w:trPr>
        <w:tc>
          <w:tcPr>
            <w:tcW w:w="843" w:type="dxa"/>
            <w:noWrap/>
            <w:hideMark/>
          </w:tcPr>
          <w:p w14:paraId="02872BF9" w14:textId="77777777" w:rsidR="00B56BD5" w:rsidRPr="00936DD6" w:rsidRDefault="00B56BD5" w:rsidP="00226AF6">
            <w:pPr>
              <w:rPr>
                <w:sz w:val="16"/>
              </w:rPr>
            </w:pPr>
            <w:r w:rsidRPr="00936DD6">
              <w:rPr>
                <w:sz w:val="16"/>
              </w:rPr>
              <w:t>5</w:t>
            </w:r>
          </w:p>
        </w:tc>
        <w:tc>
          <w:tcPr>
            <w:tcW w:w="2257" w:type="dxa"/>
            <w:noWrap/>
            <w:hideMark/>
          </w:tcPr>
          <w:p w14:paraId="16AE978C" w14:textId="77777777" w:rsidR="00B56BD5" w:rsidRPr="00936DD6" w:rsidRDefault="00B56BD5" w:rsidP="00226AF6">
            <w:pPr>
              <w:rPr>
                <w:sz w:val="16"/>
              </w:rPr>
            </w:pPr>
            <w:r w:rsidRPr="00936DD6">
              <w:rPr>
                <w:sz w:val="16"/>
              </w:rPr>
              <w:t xml:space="preserve"> 'Plot',</w:t>
            </w:r>
          </w:p>
        </w:tc>
        <w:tc>
          <w:tcPr>
            <w:tcW w:w="1035" w:type="dxa"/>
            <w:noWrap/>
            <w:hideMark/>
          </w:tcPr>
          <w:p w14:paraId="42F89028" w14:textId="77777777" w:rsidR="00B56BD5" w:rsidRPr="00936DD6" w:rsidRDefault="00B56BD5" w:rsidP="00226AF6">
            <w:pPr>
              <w:rPr>
                <w:sz w:val="16"/>
              </w:rPr>
            </w:pPr>
          </w:p>
        </w:tc>
        <w:tc>
          <w:tcPr>
            <w:tcW w:w="5215" w:type="dxa"/>
            <w:noWrap/>
            <w:hideMark/>
          </w:tcPr>
          <w:p w14:paraId="54BF2526" w14:textId="77777777" w:rsidR="00B56BD5" w:rsidRPr="00936DD6" w:rsidRDefault="00B56BD5" w:rsidP="00226AF6">
            <w:pPr>
              <w:rPr>
                <w:sz w:val="16"/>
              </w:rPr>
            </w:pPr>
            <w:r w:rsidRPr="00936DD6">
              <w:rPr>
                <w:sz w:val="16"/>
              </w:rPr>
              <w:t>Shorter movie summary</w:t>
            </w:r>
          </w:p>
        </w:tc>
      </w:tr>
      <w:tr w:rsidR="00B56BD5" w:rsidRPr="00936DD6" w14:paraId="327063C7" w14:textId="77777777" w:rsidTr="00226AF6">
        <w:trPr>
          <w:trHeight w:val="288"/>
        </w:trPr>
        <w:tc>
          <w:tcPr>
            <w:tcW w:w="843" w:type="dxa"/>
            <w:noWrap/>
            <w:hideMark/>
          </w:tcPr>
          <w:p w14:paraId="74C6992A" w14:textId="77777777" w:rsidR="00B56BD5" w:rsidRPr="00936DD6" w:rsidRDefault="00B56BD5" w:rsidP="00226AF6">
            <w:pPr>
              <w:rPr>
                <w:sz w:val="16"/>
              </w:rPr>
            </w:pPr>
            <w:r w:rsidRPr="00936DD6">
              <w:rPr>
                <w:sz w:val="16"/>
              </w:rPr>
              <w:t>6</w:t>
            </w:r>
          </w:p>
        </w:tc>
        <w:tc>
          <w:tcPr>
            <w:tcW w:w="2257" w:type="dxa"/>
            <w:noWrap/>
            <w:hideMark/>
          </w:tcPr>
          <w:p w14:paraId="01EEC4BE" w14:textId="77777777" w:rsidR="00B56BD5" w:rsidRPr="00936DD6" w:rsidRDefault="00B56BD5" w:rsidP="00226AF6">
            <w:pPr>
              <w:rPr>
                <w:sz w:val="16"/>
              </w:rPr>
            </w:pPr>
            <w:r w:rsidRPr="00936DD6">
              <w:rPr>
                <w:sz w:val="16"/>
              </w:rPr>
              <w:t xml:space="preserve"> 'Rated',</w:t>
            </w:r>
          </w:p>
        </w:tc>
        <w:tc>
          <w:tcPr>
            <w:tcW w:w="1035" w:type="dxa"/>
            <w:noWrap/>
            <w:hideMark/>
          </w:tcPr>
          <w:p w14:paraId="3FFE5077" w14:textId="77777777" w:rsidR="00B56BD5" w:rsidRPr="00936DD6" w:rsidRDefault="00B56BD5" w:rsidP="00226AF6">
            <w:pPr>
              <w:rPr>
                <w:sz w:val="16"/>
              </w:rPr>
            </w:pPr>
            <w:r w:rsidRPr="00936DD6">
              <w:rPr>
                <w:sz w:val="16"/>
              </w:rPr>
              <w:t>No*</w:t>
            </w:r>
          </w:p>
        </w:tc>
        <w:tc>
          <w:tcPr>
            <w:tcW w:w="5215" w:type="dxa"/>
            <w:noWrap/>
            <w:hideMark/>
          </w:tcPr>
          <w:p w14:paraId="1A61BBDA" w14:textId="77777777" w:rsidR="00B56BD5" w:rsidRPr="00936DD6" w:rsidRDefault="00B56BD5" w:rsidP="00226AF6">
            <w:pPr>
              <w:rPr>
                <w:sz w:val="16"/>
              </w:rPr>
            </w:pPr>
            <w:r w:rsidRPr="00936DD6">
              <w:rPr>
                <w:sz w:val="16"/>
              </w:rPr>
              <w:t>Use the new binary features below for PG, G, R, etc. instead</w:t>
            </w:r>
          </w:p>
        </w:tc>
      </w:tr>
      <w:tr w:rsidR="00B56BD5" w:rsidRPr="00936DD6" w14:paraId="6D1D46C9" w14:textId="77777777" w:rsidTr="00226AF6">
        <w:trPr>
          <w:trHeight w:val="288"/>
        </w:trPr>
        <w:tc>
          <w:tcPr>
            <w:tcW w:w="843" w:type="dxa"/>
            <w:noWrap/>
            <w:hideMark/>
          </w:tcPr>
          <w:p w14:paraId="1CB08B02" w14:textId="77777777" w:rsidR="00B56BD5" w:rsidRPr="00936DD6" w:rsidRDefault="00B56BD5" w:rsidP="00226AF6">
            <w:pPr>
              <w:rPr>
                <w:sz w:val="16"/>
              </w:rPr>
            </w:pPr>
            <w:r w:rsidRPr="00936DD6">
              <w:rPr>
                <w:sz w:val="16"/>
              </w:rPr>
              <w:t>7</w:t>
            </w:r>
          </w:p>
        </w:tc>
        <w:tc>
          <w:tcPr>
            <w:tcW w:w="2257" w:type="dxa"/>
            <w:noWrap/>
            <w:hideMark/>
          </w:tcPr>
          <w:p w14:paraId="3BD18AAB" w14:textId="77777777" w:rsidR="00B56BD5" w:rsidRPr="00936DD6" w:rsidRDefault="00B56BD5" w:rsidP="00226AF6">
            <w:pPr>
              <w:rPr>
                <w:sz w:val="16"/>
              </w:rPr>
            </w:pPr>
            <w:r w:rsidRPr="00936DD6">
              <w:rPr>
                <w:sz w:val="16"/>
              </w:rPr>
              <w:t xml:space="preserve"> 'Year',</w:t>
            </w:r>
          </w:p>
        </w:tc>
        <w:tc>
          <w:tcPr>
            <w:tcW w:w="1035" w:type="dxa"/>
            <w:noWrap/>
            <w:hideMark/>
          </w:tcPr>
          <w:p w14:paraId="70C18BC6" w14:textId="77777777" w:rsidR="00B56BD5" w:rsidRPr="00936DD6" w:rsidRDefault="00B56BD5" w:rsidP="00226AF6">
            <w:pPr>
              <w:rPr>
                <w:sz w:val="16"/>
              </w:rPr>
            </w:pPr>
            <w:r w:rsidRPr="00936DD6">
              <w:rPr>
                <w:sz w:val="16"/>
              </w:rPr>
              <w:t>No*</w:t>
            </w:r>
          </w:p>
        </w:tc>
        <w:tc>
          <w:tcPr>
            <w:tcW w:w="5215" w:type="dxa"/>
            <w:noWrap/>
            <w:hideMark/>
          </w:tcPr>
          <w:p w14:paraId="4C1C19F9" w14:textId="77777777" w:rsidR="00B56BD5" w:rsidRPr="00936DD6" w:rsidRDefault="00B56BD5" w:rsidP="00226AF6">
            <w:pPr>
              <w:rPr>
                <w:sz w:val="16"/>
              </w:rPr>
            </w:pPr>
            <w:r w:rsidRPr="00936DD6">
              <w:rPr>
                <w:sz w:val="16"/>
              </w:rPr>
              <w:t>Probably not useful, unless we wanted to see if recession in 2008-2009 was significant</w:t>
            </w:r>
          </w:p>
        </w:tc>
      </w:tr>
      <w:tr w:rsidR="00B56BD5" w:rsidRPr="00936DD6" w14:paraId="7C1E2169" w14:textId="77777777" w:rsidTr="00226AF6">
        <w:trPr>
          <w:trHeight w:val="288"/>
        </w:trPr>
        <w:tc>
          <w:tcPr>
            <w:tcW w:w="843" w:type="dxa"/>
            <w:noWrap/>
            <w:hideMark/>
          </w:tcPr>
          <w:p w14:paraId="17318B5A" w14:textId="77777777" w:rsidR="00B56BD5" w:rsidRPr="00936DD6" w:rsidRDefault="00B56BD5" w:rsidP="00226AF6">
            <w:pPr>
              <w:rPr>
                <w:sz w:val="16"/>
              </w:rPr>
            </w:pPr>
            <w:r w:rsidRPr="00936DD6">
              <w:rPr>
                <w:sz w:val="16"/>
              </w:rPr>
              <w:t>8</w:t>
            </w:r>
          </w:p>
        </w:tc>
        <w:tc>
          <w:tcPr>
            <w:tcW w:w="2257" w:type="dxa"/>
            <w:noWrap/>
            <w:hideMark/>
          </w:tcPr>
          <w:p w14:paraId="62BBB8C3" w14:textId="77777777" w:rsidR="00B56BD5" w:rsidRPr="00936DD6" w:rsidRDefault="00B56BD5" w:rsidP="00226AF6">
            <w:pPr>
              <w:rPr>
                <w:sz w:val="16"/>
              </w:rPr>
            </w:pPr>
            <w:r w:rsidRPr="00936DD6">
              <w:rPr>
                <w:sz w:val="16"/>
              </w:rPr>
              <w:t xml:space="preserve"> '</w:t>
            </w:r>
            <w:proofErr w:type="spellStart"/>
            <w:r w:rsidRPr="00936DD6">
              <w:rPr>
                <w:sz w:val="16"/>
              </w:rPr>
              <w:t>imdbVotes</w:t>
            </w:r>
            <w:proofErr w:type="spellEnd"/>
            <w:r w:rsidRPr="00936DD6">
              <w:rPr>
                <w:sz w:val="16"/>
              </w:rPr>
              <w:t>',</w:t>
            </w:r>
          </w:p>
        </w:tc>
        <w:tc>
          <w:tcPr>
            <w:tcW w:w="1035" w:type="dxa"/>
            <w:noWrap/>
            <w:hideMark/>
          </w:tcPr>
          <w:p w14:paraId="56ABEC1A" w14:textId="77777777" w:rsidR="00B56BD5" w:rsidRPr="00936DD6" w:rsidRDefault="00B56BD5" w:rsidP="00226AF6">
            <w:pPr>
              <w:rPr>
                <w:sz w:val="16"/>
              </w:rPr>
            </w:pPr>
          </w:p>
        </w:tc>
        <w:tc>
          <w:tcPr>
            <w:tcW w:w="5215" w:type="dxa"/>
            <w:noWrap/>
            <w:hideMark/>
          </w:tcPr>
          <w:p w14:paraId="1C8D846E" w14:textId="77777777" w:rsidR="00B56BD5" w:rsidRPr="00936DD6" w:rsidRDefault="00B56BD5" w:rsidP="00226AF6">
            <w:pPr>
              <w:rPr>
                <w:sz w:val="16"/>
              </w:rPr>
            </w:pPr>
            <w:r w:rsidRPr="00936DD6">
              <w:rPr>
                <w:sz w:val="16"/>
              </w:rPr>
              <w:t>Number of votes on IMDB</w:t>
            </w:r>
          </w:p>
        </w:tc>
      </w:tr>
      <w:tr w:rsidR="00B56BD5" w:rsidRPr="00936DD6" w14:paraId="4DEC456C" w14:textId="77777777" w:rsidTr="00226AF6">
        <w:trPr>
          <w:trHeight w:val="288"/>
        </w:trPr>
        <w:tc>
          <w:tcPr>
            <w:tcW w:w="843" w:type="dxa"/>
            <w:noWrap/>
            <w:hideMark/>
          </w:tcPr>
          <w:p w14:paraId="2AF4B4DA" w14:textId="77777777" w:rsidR="00B56BD5" w:rsidRPr="00936DD6" w:rsidRDefault="00B56BD5" w:rsidP="00226AF6">
            <w:pPr>
              <w:rPr>
                <w:sz w:val="16"/>
              </w:rPr>
            </w:pPr>
            <w:r w:rsidRPr="00936DD6">
              <w:rPr>
                <w:sz w:val="16"/>
              </w:rPr>
              <w:t>9</w:t>
            </w:r>
          </w:p>
        </w:tc>
        <w:tc>
          <w:tcPr>
            <w:tcW w:w="2257" w:type="dxa"/>
            <w:noWrap/>
            <w:hideMark/>
          </w:tcPr>
          <w:p w14:paraId="08CAE4D8" w14:textId="77777777" w:rsidR="00B56BD5" w:rsidRPr="00936DD6" w:rsidRDefault="00B56BD5" w:rsidP="00226AF6">
            <w:pPr>
              <w:rPr>
                <w:sz w:val="16"/>
              </w:rPr>
            </w:pPr>
            <w:r w:rsidRPr="00936DD6">
              <w:rPr>
                <w:sz w:val="16"/>
              </w:rPr>
              <w:t xml:space="preserve"> '</w:t>
            </w:r>
            <w:proofErr w:type="spellStart"/>
            <w:r w:rsidRPr="00936DD6">
              <w:rPr>
                <w:sz w:val="16"/>
              </w:rPr>
              <w:t>Rating_RT</w:t>
            </w:r>
            <w:proofErr w:type="spellEnd"/>
            <w:r w:rsidRPr="00936DD6">
              <w:rPr>
                <w:sz w:val="16"/>
              </w:rPr>
              <w:t>',</w:t>
            </w:r>
          </w:p>
        </w:tc>
        <w:tc>
          <w:tcPr>
            <w:tcW w:w="1035" w:type="dxa"/>
            <w:noWrap/>
            <w:hideMark/>
          </w:tcPr>
          <w:p w14:paraId="6AB9D72E" w14:textId="77777777" w:rsidR="00B56BD5" w:rsidRPr="00936DD6" w:rsidRDefault="00B56BD5" w:rsidP="00226AF6">
            <w:pPr>
              <w:rPr>
                <w:sz w:val="16"/>
              </w:rPr>
            </w:pPr>
          </w:p>
        </w:tc>
        <w:tc>
          <w:tcPr>
            <w:tcW w:w="5215" w:type="dxa"/>
            <w:noWrap/>
            <w:hideMark/>
          </w:tcPr>
          <w:p w14:paraId="7681000F" w14:textId="77777777" w:rsidR="00B56BD5" w:rsidRPr="00936DD6" w:rsidRDefault="00B56BD5" w:rsidP="00226AF6">
            <w:pPr>
              <w:rPr>
                <w:sz w:val="16"/>
              </w:rPr>
            </w:pPr>
            <w:r w:rsidRPr="00936DD6">
              <w:rPr>
                <w:sz w:val="16"/>
              </w:rPr>
              <w:t>Rotten Tomatoes rating</w:t>
            </w:r>
          </w:p>
        </w:tc>
      </w:tr>
      <w:tr w:rsidR="00B56BD5" w:rsidRPr="00936DD6" w14:paraId="4DA27A30" w14:textId="77777777" w:rsidTr="00226AF6">
        <w:trPr>
          <w:trHeight w:val="288"/>
        </w:trPr>
        <w:tc>
          <w:tcPr>
            <w:tcW w:w="843" w:type="dxa"/>
            <w:noWrap/>
            <w:hideMark/>
          </w:tcPr>
          <w:p w14:paraId="7C301161" w14:textId="77777777" w:rsidR="00B56BD5" w:rsidRPr="00936DD6" w:rsidRDefault="00B56BD5" w:rsidP="00226AF6">
            <w:pPr>
              <w:rPr>
                <w:sz w:val="16"/>
              </w:rPr>
            </w:pPr>
            <w:r w:rsidRPr="00936DD6">
              <w:rPr>
                <w:sz w:val="16"/>
              </w:rPr>
              <w:t>10</w:t>
            </w:r>
          </w:p>
        </w:tc>
        <w:tc>
          <w:tcPr>
            <w:tcW w:w="2257" w:type="dxa"/>
            <w:noWrap/>
            <w:hideMark/>
          </w:tcPr>
          <w:p w14:paraId="5B17AB93" w14:textId="77777777" w:rsidR="00B56BD5" w:rsidRPr="00936DD6" w:rsidRDefault="00B56BD5" w:rsidP="00226AF6">
            <w:pPr>
              <w:rPr>
                <w:sz w:val="16"/>
              </w:rPr>
            </w:pPr>
            <w:r w:rsidRPr="00936DD6">
              <w:rPr>
                <w:sz w:val="16"/>
              </w:rPr>
              <w:t xml:space="preserve"> 'Name',</w:t>
            </w:r>
          </w:p>
        </w:tc>
        <w:tc>
          <w:tcPr>
            <w:tcW w:w="1035" w:type="dxa"/>
            <w:noWrap/>
            <w:hideMark/>
          </w:tcPr>
          <w:p w14:paraId="361E11A0" w14:textId="77777777" w:rsidR="00B56BD5" w:rsidRPr="00936DD6" w:rsidRDefault="00B56BD5" w:rsidP="00226AF6">
            <w:pPr>
              <w:rPr>
                <w:sz w:val="16"/>
              </w:rPr>
            </w:pPr>
            <w:r w:rsidRPr="00936DD6">
              <w:rPr>
                <w:sz w:val="16"/>
              </w:rPr>
              <w:t>No</w:t>
            </w:r>
          </w:p>
        </w:tc>
        <w:tc>
          <w:tcPr>
            <w:tcW w:w="5215" w:type="dxa"/>
            <w:noWrap/>
            <w:hideMark/>
          </w:tcPr>
          <w:p w14:paraId="3A96FE31" w14:textId="77777777" w:rsidR="00B56BD5" w:rsidRPr="00936DD6" w:rsidRDefault="00B56BD5" w:rsidP="00226AF6">
            <w:pPr>
              <w:rPr>
                <w:sz w:val="16"/>
              </w:rPr>
            </w:pPr>
            <w:r w:rsidRPr="00936DD6">
              <w:rPr>
                <w:sz w:val="16"/>
              </w:rPr>
              <w:t>Only used to identify movie</w:t>
            </w:r>
          </w:p>
        </w:tc>
      </w:tr>
      <w:tr w:rsidR="00B56BD5" w:rsidRPr="00936DD6" w14:paraId="0DF4748C" w14:textId="77777777" w:rsidTr="00226AF6">
        <w:trPr>
          <w:trHeight w:val="288"/>
        </w:trPr>
        <w:tc>
          <w:tcPr>
            <w:tcW w:w="843" w:type="dxa"/>
            <w:noWrap/>
            <w:hideMark/>
          </w:tcPr>
          <w:p w14:paraId="6D365BDA" w14:textId="77777777" w:rsidR="00B56BD5" w:rsidRPr="00936DD6" w:rsidRDefault="00B56BD5" w:rsidP="00226AF6">
            <w:pPr>
              <w:rPr>
                <w:sz w:val="16"/>
              </w:rPr>
            </w:pPr>
            <w:r w:rsidRPr="00936DD6">
              <w:rPr>
                <w:sz w:val="16"/>
              </w:rPr>
              <w:t>11</w:t>
            </w:r>
          </w:p>
        </w:tc>
        <w:tc>
          <w:tcPr>
            <w:tcW w:w="2257" w:type="dxa"/>
            <w:noWrap/>
            <w:hideMark/>
          </w:tcPr>
          <w:p w14:paraId="596EA0EC" w14:textId="77777777" w:rsidR="00B56BD5" w:rsidRPr="00936DD6" w:rsidRDefault="00B56BD5" w:rsidP="00226AF6">
            <w:pPr>
              <w:rPr>
                <w:sz w:val="16"/>
              </w:rPr>
            </w:pPr>
            <w:r w:rsidRPr="00936DD6">
              <w:rPr>
                <w:sz w:val="16"/>
              </w:rPr>
              <w:t xml:space="preserve"> </w:t>
            </w:r>
            <w:r w:rsidRPr="006D545A">
              <w:rPr>
                <w:sz w:val="16"/>
                <w:highlight w:val="yellow"/>
              </w:rPr>
              <w:t>'Revenue',</w:t>
            </w:r>
          </w:p>
        </w:tc>
        <w:tc>
          <w:tcPr>
            <w:tcW w:w="1035" w:type="dxa"/>
            <w:noWrap/>
            <w:hideMark/>
          </w:tcPr>
          <w:p w14:paraId="042058C7" w14:textId="77777777" w:rsidR="00B56BD5" w:rsidRPr="00936DD6" w:rsidRDefault="00B56BD5" w:rsidP="00226AF6">
            <w:pPr>
              <w:rPr>
                <w:sz w:val="16"/>
              </w:rPr>
            </w:pPr>
          </w:p>
        </w:tc>
        <w:tc>
          <w:tcPr>
            <w:tcW w:w="5215" w:type="dxa"/>
            <w:noWrap/>
            <w:hideMark/>
          </w:tcPr>
          <w:p w14:paraId="67FA7201" w14:textId="77777777" w:rsidR="00B56BD5" w:rsidRPr="00936DD6" w:rsidRDefault="00B56BD5" w:rsidP="00226AF6">
            <w:pPr>
              <w:rPr>
                <w:sz w:val="16"/>
              </w:rPr>
            </w:pPr>
            <w:r w:rsidRPr="00936DD6">
              <w:rPr>
                <w:sz w:val="16"/>
              </w:rPr>
              <w:t>Lifetime, worldwide gross revenue</w:t>
            </w:r>
          </w:p>
        </w:tc>
      </w:tr>
      <w:tr w:rsidR="00B56BD5" w:rsidRPr="00936DD6" w14:paraId="1F61D1FF" w14:textId="77777777" w:rsidTr="00226AF6">
        <w:trPr>
          <w:trHeight w:val="288"/>
        </w:trPr>
        <w:tc>
          <w:tcPr>
            <w:tcW w:w="843" w:type="dxa"/>
            <w:noWrap/>
            <w:hideMark/>
          </w:tcPr>
          <w:p w14:paraId="7627CCB6" w14:textId="77777777" w:rsidR="00B56BD5" w:rsidRPr="00936DD6" w:rsidRDefault="00B56BD5" w:rsidP="00226AF6">
            <w:pPr>
              <w:rPr>
                <w:sz w:val="16"/>
              </w:rPr>
            </w:pPr>
            <w:r w:rsidRPr="00936DD6">
              <w:rPr>
                <w:sz w:val="16"/>
              </w:rPr>
              <w:t>12</w:t>
            </w:r>
          </w:p>
        </w:tc>
        <w:tc>
          <w:tcPr>
            <w:tcW w:w="2257" w:type="dxa"/>
            <w:noWrap/>
            <w:hideMark/>
          </w:tcPr>
          <w:p w14:paraId="6FE5689C" w14:textId="77777777" w:rsidR="00B56BD5" w:rsidRPr="00936DD6" w:rsidRDefault="00B56BD5" w:rsidP="00226AF6">
            <w:pPr>
              <w:rPr>
                <w:sz w:val="16"/>
              </w:rPr>
            </w:pPr>
            <w:r w:rsidRPr="00936DD6">
              <w:rPr>
                <w:sz w:val="16"/>
              </w:rPr>
              <w:t xml:space="preserve"> 'Date',</w:t>
            </w:r>
          </w:p>
        </w:tc>
        <w:tc>
          <w:tcPr>
            <w:tcW w:w="1035" w:type="dxa"/>
            <w:noWrap/>
            <w:hideMark/>
          </w:tcPr>
          <w:p w14:paraId="4EEB2AAC" w14:textId="77777777" w:rsidR="00B56BD5" w:rsidRPr="00936DD6" w:rsidRDefault="00B56BD5" w:rsidP="00226AF6">
            <w:pPr>
              <w:rPr>
                <w:sz w:val="16"/>
              </w:rPr>
            </w:pPr>
          </w:p>
        </w:tc>
        <w:tc>
          <w:tcPr>
            <w:tcW w:w="5215" w:type="dxa"/>
            <w:noWrap/>
            <w:hideMark/>
          </w:tcPr>
          <w:p w14:paraId="2ED0E805" w14:textId="77777777" w:rsidR="00B56BD5" w:rsidRPr="00936DD6" w:rsidRDefault="00B56BD5" w:rsidP="00226AF6">
            <w:pPr>
              <w:rPr>
                <w:sz w:val="16"/>
              </w:rPr>
            </w:pPr>
          </w:p>
        </w:tc>
      </w:tr>
      <w:tr w:rsidR="00B56BD5" w:rsidRPr="00936DD6" w14:paraId="39649E17" w14:textId="77777777" w:rsidTr="00226AF6">
        <w:trPr>
          <w:trHeight w:val="288"/>
        </w:trPr>
        <w:tc>
          <w:tcPr>
            <w:tcW w:w="843" w:type="dxa"/>
            <w:noWrap/>
            <w:hideMark/>
          </w:tcPr>
          <w:p w14:paraId="06C1F6BC" w14:textId="77777777" w:rsidR="00B56BD5" w:rsidRPr="00936DD6" w:rsidRDefault="00B56BD5" w:rsidP="00226AF6">
            <w:pPr>
              <w:rPr>
                <w:sz w:val="16"/>
              </w:rPr>
            </w:pPr>
            <w:r w:rsidRPr="00936DD6">
              <w:rPr>
                <w:sz w:val="16"/>
              </w:rPr>
              <w:t>13</w:t>
            </w:r>
          </w:p>
        </w:tc>
        <w:tc>
          <w:tcPr>
            <w:tcW w:w="2257" w:type="dxa"/>
            <w:noWrap/>
            <w:hideMark/>
          </w:tcPr>
          <w:p w14:paraId="5A234EA1" w14:textId="77777777" w:rsidR="00B56BD5" w:rsidRPr="00936DD6" w:rsidRDefault="00B56BD5" w:rsidP="00226AF6">
            <w:pPr>
              <w:rPr>
                <w:sz w:val="16"/>
              </w:rPr>
            </w:pPr>
            <w:r w:rsidRPr="00936DD6">
              <w:rPr>
                <w:sz w:val="16"/>
              </w:rPr>
              <w:t xml:space="preserve"> 'Length',</w:t>
            </w:r>
          </w:p>
        </w:tc>
        <w:tc>
          <w:tcPr>
            <w:tcW w:w="1035" w:type="dxa"/>
            <w:noWrap/>
            <w:hideMark/>
          </w:tcPr>
          <w:p w14:paraId="178C6982" w14:textId="77777777" w:rsidR="00B56BD5" w:rsidRPr="00936DD6" w:rsidRDefault="00B56BD5" w:rsidP="00226AF6">
            <w:pPr>
              <w:rPr>
                <w:sz w:val="16"/>
              </w:rPr>
            </w:pPr>
          </w:p>
        </w:tc>
        <w:tc>
          <w:tcPr>
            <w:tcW w:w="5215" w:type="dxa"/>
            <w:noWrap/>
            <w:hideMark/>
          </w:tcPr>
          <w:p w14:paraId="00B84CBD" w14:textId="77777777" w:rsidR="00B56BD5" w:rsidRPr="00936DD6" w:rsidRDefault="00B56BD5" w:rsidP="00226AF6">
            <w:pPr>
              <w:rPr>
                <w:sz w:val="16"/>
              </w:rPr>
            </w:pPr>
          </w:p>
        </w:tc>
      </w:tr>
      <w:tr w:rsidR="00B56BD5" w:rsidRPr="00936DD6" w14:paraId="306B957C" w14:textId="77777777" w:rsidTr="00226AF6">
        <w:trPr>
          <w:trHeight w:val="288"/>
        </w:trPr>
        <w:tc>
          <w:tcPr>
            <w:tcW w:w="843" w:type="dxa"/>
            <w:noWrap/>
            <w:hideMark/>
          </w:tcPr>
          <w:p w14:paraId="6411B15F" w14:textId="77777777" w:rsidR="00B56BD5" w:rsidRPr="00936DD6" w:rsidRDefault="00B56BD5" w:rsidP="00226AF6">
            <w:pPr>
              <w:rPr>
                <w:sz w:val="16"/>
              </w:rPr>
            </w:pPr>
            <w:r w:rsidRPr="00936DD6">
              <w:rPr>
                <w:sz w:val="16"/>
              </w:rPr>
              <w:t>14</w:t>
            </w:r>
          </w:p>
        </w:tc>
        <w:tc>
          <w:tcPr>
            <w:tcW w:w="2257" w:type="dxa"/>
            <w:noWrap/>
            <w:hideMark/>
          </w:tcPr>
          <w:p w14:paraId="15CE66BA" w14:textId="77777777" w:rsidR="00B56BD5" w:rsidRPr="00936DD6" w:rsidRDefault="00B56BD5" w:rsidP="00226AF6">
            <w:pPr>
              <w:rPr>
                <w:sz w:val="16"/>
              </w:rPr>
            </w:pPr>
            <w:r w:rsidRPr="00936DD6">
              <w:rPr>
                <w:sz w:val="16"/>
              </w:rPr>
              <w:t xml:space="preserve"> 'Budget',</w:t>
            </w:r>
          </w:p>
        </w:tc>
        <w:tc>
          <w:tcPr>
            <w:tcW w:w="1035" w:type="dxa"/>
            <w:noWrap/>
            <w:hideMark/>
          </w:tcPr>
          <w:p w14:paraId="2A479F8D" w14:textId="77777777" w:rsidR="00B56BD5" w:rsidRPr="00936DD6" w:rsidRDefault="00B56BD5" w:rsidP="00226AF6">
            <w:pPr>
              <w:rPr>
                <w:sz w:val="16"/>
              </w:rPr>
            </w:pPr>
          </w:p>
        </w:tc>
        <w:tc>
          <w:tcPr>
            <w:tcW w:w="5215" w:type="dxa"/>
            <w:noWrap/>
            <w:hideMark/>
          </w:tcPr>
          <w:p w14:paraId="18C09D9F" w14:textId="77777777" w:rsidR="00B56BD5" w:rsidRPr="00936DD6" w:rsidRDefault="00B56BD5" w:rsidP="00226AF6">
            <w:pPr>
              <w:rPr>
                <w:sz w:val="16"/>
              </w:rPr>
            </w:pPr>
          </w:p>
        </w:tc>
      </w:tr>
      <w:tr w:rsidR="00B56BD5" w:rsidRPr="00936DD6" w14:paraId="01499502" w14:textId="77777777" w:rsidTr="00226AF6">
        <w:trPr>
          <w:trHeight w:val="288"/>
        </w:trPr>
        <w:tc>
          <w:tcPr>
            <w:tcW w:w="843" w:type="dxa"/>
            <w:noWrap/>
            <w:hideMark/>
          </w:tcPr>
          <w:p w14:paraId="2A527CC8" w14:textId="77777777" w:rsidR="00B56BD5" w:rsidRPr="00936DD6" w:rsidRDefault="00B56BD5" w:rsidP="00226AF6">
            <w:pPr>
              <w:rPr>
                <w:sz w:val="16"/>
              </w:rPr>
            </w:pPr>
            <w:r w:rsidRPr="00936DD6">
              <w:rPr>
                <w:sz w:val="16"/>
              </w:rPr>
              <w:t>15</w:t>
            </w:r>
          </w:p>
        </w:tc>
        <w:tc>
          <w:tcPr>
            <w:tcW w:w="2257" w:type="dxa"/>
            <w:noWrap/>
            <w:hideMark/>
          </w:tcPr>
          <w:p w14:paraId="3989CA1E" w14:textId="77777777" w:rsidR="00B56BD5" w:rsidRPr="00936DD6" w:rsidRDefault="00B56BD5" w:rsidP="00226AF6">
            <w:pPr>
              <w:rPr>
                <w:sz w:val="16"/>
              </w:rPr>
            </w:pPr>
            <w:r w:rsidRPr="00936DD6">
              <w:rPr>
                <w:sz w:val="16"/>
              </w:rPr>
              <w:t xml:space="preserve"> '</w:t>
            </w:r>
            <w:proofErr w:type="spellStart"/>
            <w:r w:rsidRPr="00936DD6">
              <w:rPr>
                <w:sz w:val="16"/>
              </w:rPr>
              <w:t>imdbID</w:t>
            </w:r>
            <w:proofErr w:type="spellEnd"/>
            <w:r w:rsidRPr="00936DD6">
              <w:rPr>
                <w:sz w:val="16"/>
              </w:rPr>
              <w:t>',</w:t>
            </w:r>
          </w:p>
        </w:tc>
        <w:tc>
          <w:tcPr>
            <w:tcW w:w="1035" w:type="dxa"/>
            <w:noWrap/>
            <w:hideMark/>
          </w:tcPr>
          <w:p w14:paraId="761BA2FB" w14:textId="77777777" w:rsidR="00B56BD5" w:rsidRPr="00936DD6" w:rsidRDefault="00B56BD5" w:rsidP="00226AF6">
            <w:pPr>
              <w:rPr>
                <w:sz w:val="16"/>
              </w:rPr>
            </w:pPr>
            <w:r w:rsidRPr="00936DD6">
              <w:rPr>
                <w:sz w:val="16"/>
              </w:rPr>
              <w:t>No</w:t>
            </w:r>
          </w:p>
        </w:tc>
        <w:tc>
          <w:tcPr>
            <w:tcW w:w="5215" w:type="dxa"/>
            <w:noWrap/>
            <w:hideMark/>
          </w:tcPr>
          <w:p w14:paraId="1D487F55" w14:textId="77777777" w:rsidR="00B56BD5" w:rsidRPr="00936DD6" w:rsidRDefault="00B56BD5" w:rsidP="00226AF6">
            <w:pPr>
              <w:rPr>
                <w:sz w:val="16"/>
              </w:rPr>
            </w:pPr>
            <w:r w:rsidRPr="00936DD6">
              <w:rPr>
                <w:sz w:val="16"/>
              </w:rPr>
              <w:t>Used for joining purposes only</w:t>
            </w:r>
          </w:p>
        </w:tc>
      </w:tr>
      <w:tr w:rsidR="00B56BD5" w:rsidRPr="00936DD6" w14:paraId="56F6113F" w14:textId="77777777" w:rsidTr="00226AF6">
        <w:trPr>
          <w:trHeight w:val="288"/>
        </w:trPr>
        <w:tc>
          <w:tcPr>
            <w:tcW w:w="843" w:type="dxa"/>
            <w:noWrap/>
            <w:hideMark/>
          </w:tcPr>
          <w:p w14:paraId="7EE618E2" w14:textId="77777777" w:rsidR="00B56BD5" w:rsidRPr="00936DD6" w:rsidRDefault="00B56BD5" w:rsidP="00226AF6">
            <w:pPr>
              <w:rPr>
                <w:sz w:val="16"/>
              </w:rPr>
            </w:pPr>
            <w:r w:rsidRPr="00936DD6">
              <w:rPr>
                <w:sz w:val="16"/>
              </w:rPr>
              <w:t>16</w:t>
            </w:r>
          </w:p>
        </w:tc>
        <w:tc>
          <w:tcPr>
            <w:tcW w:w="2257" w:type="dxa"/>
            <w:noWrap/>
            <w:hideMark/>
          </w:tcPr>
          <w:p w14:paraId="5C5587EB" w14:textId="77777777" w:rsidR="00B56BD5" w:rsidRPr="00936DD6" w:rsidRDefault="00B56BD5" w:rsidP="00226AF6">
            <w:pPr>
              <w:rPr>
                <w:sz w:val="16"/>
              </w:rPr>
            </w:pPr>
            <w:r w:rsidRPr="00936DD6">
              <w:rPr>
                <w:sz w:val="16"/>
              </w:rPr>
              <w:t xml:space="preserve"> 'Genres',</w:t>
            </w:r>
          </w:p>
        </w:tc>
        <w:tc>
          <w:tcPr>
            <w:tcW w:w="1035" w:type="dxa"/>
            <w:noWrap/>
            <w:hideMark/>
          </w:tcPr>
          <w:p w14:paraId="584C2473" w14:textId="77777777" w:rsidR="00B56BD5" w:rsidRPr="00936DD6" w:rsidRDefault="00B56BD5" w:rsidP="00226AF6">
            <w:pPr>
              <w:rPr>
                <w:sz w:val="16"/>
              </w:rPr>
            </w:pPr>
            <w:r w:rsidRPr="00936DD6">
              <w:rPr>
                <w:sz w:val="16"/>
              </w:rPr>
              <w:t>No*</w:t>
            </w:r>
          </w:p>
        </w:tc>
        <w:tc>
          <w:tcPr>
            <w:tcW w:w="5215" w:type="dxa"/>
            <w:noWrap/>
            <w:hideMark/>
          </w:tcPr>
          <w:p w14:paraId="7C1F470F" w14:textId="77777777" w:rsidR="00B56BD5" w:rsidRPr="00936DD6" w:rsidRDefault="00B56BD5" w:rsidP="00226AF6">
            <w:pPr>
              <w:rPr>
                <w:sz w:val="16"/>
              </w:rPr>
            </w:pPr>
            <w:r w:rsidRPr="00936DD6">
              <w:rPr>
                <w:sz w:val="16"/>
              </w:rPr>
              <w:t>Use the new binary features below for Action, Drama, etc. instead</w:t>
            </w:r>
          </w:p>
        </w:tc>
      </w:tr>
      <w:tr w:rsidR="00B56BD5" w:rsidRPr="00936DD6" w14:paraId="1D404CC0" w14:textId="77777777" w:rsidTr="00226AF6">
        <w:trPr>
          <w:trHeight w:val="288"/>
        </w:trPr>
        <w:tc>
          <w:tcPr>
            <w:tcW w:w="843" w:type="dxa"/>
            <w:noWrap/>
            <w:hideMark/>
          </w:tcPr>
          <w:p w14:paraId="39006F09" w14:textId="77777777" w:rsidR="00B56BD5" w:rsidRPr="00936DD6" w:rsidRDefault="00B56BD5" w:rsidP="00226AF6">
            <w:pPr>
              <w:rPr>
                <w:sz w:val="16"/>
              </w:rPr>
            </w:pPr>
            <w:r w:rsidRPr="00936DD6">
              <w:rPr>
                <w:sz w:val="16"/>
              </w:rPr>
              <w:t>17</w:t>
            </w:r>
          </w:p>
        </w:tc>
        <w:tc>
          <w:tcPr>
            <w:tcW w:w="2257" w:type="dxa"/>
            <w:noWrap/>
            <w:hideMark/>
          </w:tcPr>
          <w:p w14:paraId="60B07B3E" w14:textId="77777777" w:rsidR="00B56BD5" w:rsidRPr="00936DD6" w:rsidRDefault="00B56BD5" w:rsidP="00226AF6">
            <w:pPr>
              <w:rPr>
                <w:sz w:val="16"/>
              </w:rPr>
            </w:pPr>
            <w:r w:rsidRPr="00936DD6">
              <w:rPr>
                <w:sz w:val="16"/>
              </w:rPr>
              <w:t xml:space="preserve"> 'Companies',</w:t>
            </w:r>
          </w:p>
        </w:tc>
        <w:tc>
          <w:tcPr>
            <w:tcW w:w="1035" w:type="dxa"/>
            <w:noWrap/>
            <w:hideMark/>
          </w:tcPr>
          <w:p w14:paraId="6D74E498" w14:textId="77777777" w:rsidR="00B56BD5" w:rsidRPr="00936DD6" w:rsidRDefault="00B56BD5" w:rsidP="00226AF6">
            <w:pPr>
              <w:rPr>
                <w:sz w:val="16"/>
              </w:rPr>
            </w:pPr>
            <w:r w:rsidRPr="00936DD6">
              <w:rPr>
                <w:sz w:val="16"/>
              </w:rPr>
              <w:t>No*</w:t>
            </w:r>
          </w:p>
        </w:tc>
        <w:tc>
          <w:tcPr>
            <w:tcW w:w="5215" w:type="dxa"/>
            <w:noWrap/>
            <w:hideMark/>
          </w:tcPr>
          <w:p w14:paraId="38728AB6" w14:textId="77777777" w:rsidR="00B56BD5" w:rsidRPr="00936DD6" w:rsidRDefault="00B56BD5" w:rsidP="00226AF6">
            <w:pPr>
              <w:rPr>
                <w:sz w:val="16"/>
              </w:rPr>
            </w:pPr>
            <w:r w:rsidRPr="00936DD6">
              <w:rPr>
                <w:sz w:val="16"/>
              </w:rPr>
              <w:t>Use the new binary features below for Disney, Sony, etc. instead</w:t>
            </w:r>
          </w:p>
        </w:tc>
      </w:tr>
      <w:tr w:rsidR="00B56BD5" w:rsidRPr="00936DD6" w14:paraId="65549359" w14:textId="77777777" w:rsidTr="00226AF6">
        <w:trPr>
          <w:trHeight w:val="288"/>
        </w:trPr>
        <w:tc>
          <w:tcPr>
            <w:tcW w:w="843" w:type="dxa"/>
            <w:noWrap/>
            <w:hideMark/>
          </w:tcPr>
          <w:p w14:paraId="46CD130D" w14:textId="77777777" w:rsidR="00B56BD5" w:rsidRPr="00936DD6" w:rsidRDefault="00B56BD5" w:rsidP="00226AF6">
            <w:pPr>
              <w:rPr>
                <w:sz w:val="16"/>
              </w:rPr>
            </w:pPr>
            <w:r w:rsidRPr="00936DD6">
              <w:rPr>
                <w:sz w:val="16"/>
              </w:rPr>
              <w:t>18</w:t>
            </w:r>
          </w:p>
        </w:tc>
        <w:tc>
          <w:tcPr>
            <w:tcW w:w="2257" w:type="dxa"/>
            <w:noWrap/>
            <w:hideMark/>
          </w:tcPr>
          <w:p w14:paraId="4460C77E" w14:textId="77777777" w:rsidR="00B56BD5" w:rsidRPr="00936DD6" w:rsidRDefault="00B56BD5" w:rsidP="00226AF6">
            <w:pPr>
              <w:rPr>
                <w:sz w:val="16"/>
              </w:rPr>
            </w:pPr>
            <w:r w:rsidRPr="00936DD6">
              <w:rPr>
                <w:sz w:val="16"/>
              </w:rPr>
              <w:t xml:space="preserve"> '</w:t>
            </w:r>
            <w:proofErr w:type="spellStart"/>
            <w:r w:rsidRPr="00936DD6">
              <w:rPr>
                <w:sz w:val="16"/>
              </w:rPr>
              <w:t>Actors_long</w:t>
            </w:r>
            <w:proofErr w:type="spellEnd"/>
            <w:r w:rsidRPr="00936DD6">
              <w:rPr>
                <w:sz w:val="16"/>
              </w:rPr>
              <w:t>',</w:t>
            </w:r>
          </w:p>
        </w:tc>
        <w:tc>
          <w:tcPr>
            <w:tcW w:w="1035" w:type="dxa"/>
            <w:noWrap/>
            <w:hideMark/>
          </w:tcPr>
          <w:p w14:paraId="4FD20A95" w14:textId="77777777" w:rsidR="00B56BD5" w:rsidRPr="00936DD6" w:rsidRDefault="00B56BD5" w:rsidP="00226AF6">
            <w:pPr>
              <w:rPr>
                <w:sz w:val="16"/>
              </w:rPr>
            </w:pPr>
            <w:r w:rsidRPr="00936DD6">
              <w:rPr>
                <w:sz w:val="16"/>
              </w:rPr>
              <w:t>No*</w:t>
            </w:r>
          </w:p>
        </w:tc>
        <w:tc>
          <w:tcPr>
            <w:tcW w:w="5215" w:type="dxa"/>
            <w:noWrap/>
            <w:hideMark/>
          </w:tcPr>
          <w:p w14:paraId="47ECDFDA" w14:textId="77777777" w:rsidR="00B56BD5" w:rsidRPr="00936DD6" w:rsidRDefault="00B56BD5" w:rsidP="00226AF6">
            <w:pPr>
              <w:rPr>
                <w:sz w:val="16"/>
              </w:rPr>
            </w:pPr>
            <w:r w:rsidRPr="00936DD6">
              <w:rPr>
                <w:sz w:val="16"/>
              </w:rPr>
              <w:t>Not as is, either use Actor Revenue columns below, or consider some classification/text based model</w:t>
            </w:r>
          </w:p>
        </w:tc>
      </w:tr>
      <w:tr w:rsidR="00B56BD5" w:rsidRPr="00936DD6" w14:paraId="33F3F836" w14:textId="77777777" w:rsidTr="00226AF6">
        <w:trPr>
          <w:trHeight w:val="288"/>
        </w:trPr>
        <w:tc>
          <w:tcPr>
            <w:tcW w:w="843" w:type="dxa"/>
            <w:noWrap/>
            <w:hideMark/>
          </w:tcPr>
          <w:p w14:paraId="78A59F69" w14:textId="77777777" w:rsidR="00B56BD5" w:rsidRPr="00936DD6" w:rsidRDefault="00B56BD5" w:rsidP="00226AF6">
            <w:pPr>
              <w:rPr>
                <w:sz w:val="16"/>
              </w:rPr>
            </w:pPr>
            <w:r w:rsidRPr="00936DD6">
              <w:rPr>
                <w:sz w:val="16"/>
              </w:rPr>
              <w:t>19</w:t>
            </w:r>
          </w:p>
        </w:tc>
        <w:tc>
          <w:tcPr>
            <w:tcW w:w="2257" w:type="dxa"/>
            <w:noWrap/>
            <w:hideMark/>
          </w:tcPr>
          <w:p w14:paraId="04E1766F" w14:textId="77777777" w:rsidR="00B56BD5" w:rsidRPr="00936DD6" w:rsidRDefault="00B56BD5" w:rsidP="00226AF6">
            <w:pPr>
              <w:rPr>
                <w:sz w:val="16"/>
              </w:rPr>
            </w:pPr>
            <w:r w:rsidRPr="00936DD6">
              <w:rPr>
                <w:sz w:val="16"/>
              </w:rPr>
              <w:t xml:space="preserve"> 'Keywords',</w:t>
            </w:r>
          </w:p>
        </w:tc>
        <w:tc>
          <w:tcPr>
            <w:tcW w:w="1035" w:type="dxa"/>
            <w:noWrap/>
            <w:hideMark/>
          </w:tcPr>
          <w:p w14:paraId="58893A64" w14:textId="77777777" w:rsidR="00B56BD5" w:rsidRPr="00936DD6" w:rsidRDefault="00B56BD5" w:rsidP="00226AF6">
            <w:pPr>
              <w:rPr>
                <w:sz w:val="16"/>
              </w:rPr>
            </w:pPr>
          </w:p>
        </w:tc>
        <w:tc>
          <w:tcPr>
            <w:tcW w:w="5215" w:type="dxa"/>
            <w:noWrap/>
            <w:hideMark/>
          </w:tcPr>
          <w:p w14:paraId="239205C4" w14:textId="77777777" w:rsidR="00B56BD5" w:rsidRPr="00936DD6" w:rsidRDefault="00B56BD5" w:rsidP="00226AF6">
            <w:pPr>
              <w:rPr>
                <w:sz w:val="16"/>
              </w:rPr>
            </w:pPr>
            <w:r w:rsidRPr="00936DD6">
              <w:rPr>
                <w:sz w:val="16"/>
              </w:rPr>
              <w:t>Keywords related to movie</w:t>
            </w:r>
          </w:p>
        </w:tc>
      </w:tr>
      <w:tr w:rsidR="00B56BD5" w:rsidRPr="00936DD6" w14:paraId="7D16E131" w14:textId="77777777" w:rsidTr="00226AF6">
        <w:trPr>
          <w:trHeight w:val="288"/>
        </w:trPr>
        <w:tc>
          <w:tcPr>
            <w:tcW w:w="843" w:type="dxa"/>
            <w:noWrap/>
            <w:hideMark/>
          </w:tcPr>
          <w:p w14:paraId="3185F873" w14:textId="77777777" w:rsidR="00B56BD5" w:rsidRPr="00936DD6" w:rsidRDefault="00B56BD5" w:rsidP="00226AF6">
            <w:pPr>
              <w:rPr>
                <w:sz w:val="16"/>
              </w:rPr>
            </w:pPr>
            <w:r w:rsidRPr="00936DD6">
              <w:rPr>
                <w:sz w:val="16"/>
              </w:rPr>
              <w:t>20</w:t>
            </w:r>
          </w:p>
        </w:tc>
        <w:tc>
          <w:tcPr>
            <w:tcW w:w="2257" w:type="dxa"/>
            <w:noWrap/>
            <w:hideMark/>
          </w:tcPr>
          <w:p w14:paraId="7B991C88" w14:textId="77777777" w:rsidR="00B56BD5" w:rsidRPr="00936DD6" w:rsidRDefault="00B56BD5" w:rsidP="00226AF6">
            <w:pPr>
              <w:rPr>
                <w:sz w:val="16"/>
              </w:rPr>
            </w:pPr>
            <w:r w:rsidRPr="00936DD6">
              <w:rPr>
                <w:sz w:val="16"/>
              </w:rPr>
              <w:t xml:space="preserve"> 'Collection',</w:t>
            </w:r>
          </w:p>
        </w:tc>
        <w:tc>
          <w:tcPr>
            <w:tcW w:w="1035" w:type="dxa"/>
            <w:noWrap/>
            <w:hideMark/>
          </w:tcPr>
          <w:p w14:paraId="3BE8758F" w14:textId="77777777" w:rsidR="00B56BD5" w:rsidRPr="00936DD6" w:rsidRDefault="00B56BD5" w:rsidP="00226AF6">
            <w:pPr>
              <w:rPr>
                <w:sz w:val="16"/>
              </w:rPr>
            </w:pPr>
            <w:r w:rsidRPr="00936DD6">
              <w:rPr>
                <w:sz w:val="16"/>
              </w:rPr>
              <w:t>No*</w:t>
            </w:r>
          </w:p>
        </w:tc>
        <w:tc>
          <w:tcPr>
            <w:tcW w:w="5215" w:type="dxa"/>
            <w:noWrap/>
            <w:hideMark/>
          </w:tcPr>
          <w:p w14:paraId="5FF2B501" w14:textId="77777777" w:rsidR="00B56BD5" w:rsidRPr="00936DD6" w:rsidRDefault="00B56BD5" w:rsidP="00226AF6">
            <w:pPr>
              <w:rPr>
                <w:sz w:val="16"/>
              </w:rPr>
            </w:pPr>
            <w:r w:rsidRPr="00936DD6">
              <w:rPr>
                <w:sz w:val="16"/>
              </w:rPr>
              <w:t>Use the new binary feature "</w:t>
            </w:r>
            <w:proofErr w:type="spellStart"/>
            <w:r w:rsidRPr="00936DD6">
              <w:rPr>
                <w:sz w:val="16"/>
              </w:rPr>
              <w:t>isCollection</w:t>
            </w:r>
            <w:proofErr w:type="spellEnd"/>
            <w:r w:rsidRPr="00936DD6">
              <w:rPr>
                <w:sz w:val="16"/>
              </w:rPr>
              <w:t>" instead</w:t>
            </w:r>
          </w:p>
        </w:tc>
      </w:tr>
      <w:tr w:rsidR="00B56BD5" w:rsidRPr="00936DD6" w14:paraId="1ACE352A" w14:textId="77777777" w:rsidTr="00226AF6">
        <w:trPr>
          <w:trHeight w:val="288"/>
        </w:trPr>
        <w:tc>
          <w:tcPr>
            <w:tcW w:w="843" w:type="dxa"/>
            <w:noWrap/>
            <w:hideMark/>
          </w:tcPr>
          <w:p w14:paraId="71CA2256" w14:textId="77777777" w:rsidR="00B56BD5" w:rsidRPr="00936DD6" w:rsidRDefault="00B56BD5" w:rsidP="00226AF6">
            <w:pPr>
              <w:rPr>
                <w:sz w:val="16"/>
              </w:rPr>
            </w:pPr>
            <w:r w:rsidRPr="00936DD6">
              <w:rPr>
                <w:sz w:val="16"/>
              </w:rPr>
              <w:t>21</w:t>
            </w:r>
          </w:p>
        </w:tc>
        <w:tc>
          <w:tcPr>
            <w:tcW w:w="2257" w:type="dxa"/>
            <w:noWrap/>
            <w:hideMark/>
          </w:tcPr>
          <w:p w14:paraId="72944216" w14:textId="77777777" w:rsidR="00B56BD5" w:rsidRPr="00936DD6" w:rsidRDefault="00B56BD5" w:rsidP="00226AF6">
            <w:pPr>
              <w:rPr>
                <w:sz w:val="16"/>
              </w:rPr>
            </w:pPr>
            <w:r w:rsidRPr="00936DD6">
              <w:rPr>
                <w:sz w:val="16"/>
              </w:rPr>
              <w:t xml:space="preserve"> 'Overview',</w:t>
            </w:r>
          </w:p>
        </w:tc>
        <w:tc>
          <w:tcPr>
            <w:tcW w:w="1035" w:type="dxa"/>
            <w:noWrap/>
            <w:hideMark/>
          </w:tcPr>
          <w:p w14:paraId="3CB84825" w14:textId="77777777" w:rsidR="00B56BD5" w:rsidRPr="00936DD6" w:rsidRDefault="00B56BD5" w:rsidP="00226AF6">
            <w:pPr>
              <w:rPr>
                <w:sz w:val="16"/>
              </w:rPr>
            </w:pPr>
          </w:p>
        </w:tc>
        <w:tc>
          <w:tcPr>
            <w:tcW w:w="5215" w:type="dxa"/>
            <w:noWrap/>
            <w:hideMark/>
          </w:tcPr>
          <w:p w14:paraId="04B47A8D" w14:textId="77777777" w:rsidR="00B56BD5" w:rsidRPr="00936DD6" w:rsidRDefault="00B56BD5" w:rsidP="00226AF6">
            <w:pPr>
              <w:rPr>
                <w:sz w:val="16"/>
              </w:rPr>
            </w:pPr>
            <w:r w:rsidRPr="00936DD6">
              <w:rPr>
                <w:sz w:val="16"/>
              </w:rPr>
              <w:t>Longer movie summary</w:t>
            </w:r>
          </w:p>
        </w:tc>
      </w:tr>
      <w:tr w:rsidR="00B56BD5" w:rsidRPr="00936DD6" w14:paraId="44F08172" w14:textId="77777777" w:rsidTr="00226AF6">
        <w:trPr>
          <w:trHeight w:val="288"/>
        </w:trPr>
        <w:tc>
          <w:tcPr>
            <w:tcW w:w="843" w:type="dxa"/>
            <w:noWrap/>
            <w:hideMark/>
          </w:tcPr>
          <w:p w14:paraId="73DA39BD" w14:textId="77777777" w:rsidR="00B56BD5" w:rsidRPr="00936DD6" w:rsidRDefault="00B56BD5" w:rsidP="00226AF6">
            <w:pPr>
              <w:rPr>
                <w:sz w:val="16"/>
              </w:rPr>
            </w:pPr>
            <w:r w:rsidRPr="00936DD6">
              <w:rPr>
                <w:sz w:val="16"/>
              </w:rPr>
              <w:t>22</w:t>
            </w:r>
          </w:p>
        </w:tc>
        <w:tc>
          <w:tcPr>
            <w:tcW w:w="2257" w:type="dxa"/>
            <w:noWrap/>
            <w:hideMark/>
          </w:tcPr>
          <w:p w14:paraId="15E5EB51" w14:textId="77777777" w:rsidR="00B56BD5" w:rsidRPr="00936DD6" w:rsidRDefault="00B56BD5" w:rsidP="00226AF6">
            <w:pPr>
              <w:rPr>
                <w:sz w:val="16"/>
              </w:rPr>
            </w:pPr>
            <w:r w:rsidRPr="00936DD6">
              <w:rPr>
                <w:sz w:val="16"/>
              </w:rPr>
              <w:t xml:space="preserve"> 'Tagline',</w:t>
            </w:r>
          </w:p>
        </w:tc>
        <w:tc>
          <w:tcPr>
            <w:tcW w:w="1035" w:type="dxa"/>
            <w:noWrap/>
            <w:hideMark/>
          </w:tcPr>
          <w:p w14:paraId="30814C62" w14:textId="77777777" w:rsidR="00B56BD5" w:rsidRPr="00936DD6" w:rsidRDefault="00B56BD5" w:rsidP="00226AF6">
            <w:pPr>
              <w:rPr>
                <w:sz w:val="16"/>
              </w:rPr>
            </w:pPr>
          </w:p>
        </w:tc>
        <w:tc>
          <w:tcPr>
            <w:tcW w:w="5215" w:type="dxa"/>
            <w:noWrap/>
            <w:hideMark/>
          </w:tcPr>
          <w:p w14:paraId="6B5C09CA" w14:textId="77777777" w:rsidR="00B56BD5" w:rsidRPr="00936DD6" w:rsidRDefault="00B56BD5" w:rsidP="00226AF6">
            <w:pPr>
              <w:rPr>
                <w:sz w:val="16"/>
              </w:rPr>
            </w:pPr>
            <w:r w:rsidRPr="00936DD6">
              <w:rPr>
                <w:sz w:val="16"/>
              </w:rPr>
              <w:t>Tagline of movie</w:t>
            </w:r>
          </w:p>
        </w:tc>
      </w:tr>
      <w:tr w:rsidR="00B56BD5" w:rsidRPr="00936DD6" w14:paraId="23AB5EA8" w14:textId="77777777" w:rsidTr="00226AF6">
        <w:trPr>
          <w:trHeight w:val="288"/>
        </w:trPr>
        <w:tc>
          <w:tcPr>
            <w:tcW w:w="843" w:type="dxa"/>
            <w:noWrap/>
            <w:hideMark/>
          </w:tcPr>
          <w:p w14:paraId="59A2BE04" w14:textId="77777777" w:rsidR="00B56BD5" w:rsidRPr="00936DD6" w:rsidRDefault="00B56BD5" w:rsidP="00226AF6">
            <w:pPr>
              <w:rPr>
                <w:sz w:val="16"/>
              </w:rPr>
            </w:pPr>
            <w:r w:rsidRPr="00936DD6">
              <w:rPr>
                <w:sz w:val="16"/>
              </w:rPr>
              <w:t>23</w:t>
            </w:r>
          </w:p>
        </w:tc>
        <w:tc>
          <w:tcPr>
            <w:tcW w:w="2257" w:type="dxa"/>
            <w:noWrap/>
            <w:hideMark/>
          </w:tcPr>
          <w:p w14:paraId="536083DB" w14:textId="77777777" w:rsidR="00B56BD5" w:rsidRPr="00936DD6" w:rsidRDefault="00B56BD5" w:rsidP="00226AF6">
            <w:pPr>
              <w:rPr>
                <w:sz w:val="16"/>
              </w:rPr>
            </w:pPr>
            <w:r w:rsidRPr="00936DD6">
              <w:rPr>
                <w:sz w:val="16"/>
              </w:rPr>
              <w:t xml:space="preserve"> 'Director',</w:t>
            </w:r>
          </w:p>
        </w:tc>
        <w:tc>
          <w:tcPr>
            <w:tcW w:w="1035" w:type="dxa"/>
            <w:noWrap/>
            <w:hideMark/>
          </w:tcPr>
          <w:p w14:paraId="38AF51AF" w14:textId="77777777" w:rsidR="00B56BD5" w:rsidRPr="00936DD6" w:rsidRDefault="00B56BD5" w:rsidP="00226AF6">
            <w:pPr>
              <w:rPr>
                <w:sz w:val="16"/>
              </w:rPr>
            </w:pPr>
            <w:r w:rsidRPr="00936DD6">
              <w:rPr>
                <w:sz w:val="16"/>
              </w:rPr>
              <w:t>No*</w:t>
            </w:r>
          </w:p>
        </w:tc>
        <w:tc>
          <w:tcPr>
            <w:tcW w:w="5215" w:type="dxa"/>
            <w:noWrap/>
            <w:hideMark/>
          </w:tcPr>
          <w:p w14:paraId="38DD7A58" w14:textId="77777777" w:rsidR="00B56BD5" w:rsidRPr="00936DD6" w:rsidRDefault="00B56BD5" w:rsidP="00226AF6">
            <w:pPr>
              <w:rPr>
                <w:sz w:val="16"/>
              </w:rPr>
            </w:pPr>
            <w:r w:rsidRPr="00936DD6">
              <w:rPr>
                <w:sz w:val="16"/>
              </w:rPr>
              <w:t>Not as is, either use Director Revenue columns below, or consider some classification/text based model</w:t>
            </w:r>
          </w:p>
        </w:tc>
      </w:tr>
      <w:tr w:rsidR="00B56BD5" w:rsidRPr="00936DD6" w14:paraId="7173CD41" w14:textId="77777777" w:rsidTr="00226AF6">
        <w:trPr>
          <w:trHeight w:val="288"/>
        </w:trPr>
        <w:tc>
          <w:tcPr>
            <w:tcW w:w="843" w:type="dxa"/>
            <w:noWrap/>
            <w:hideMark/>
          </w:tcPr>
          <w:p w14:paraId="005B20F6" w14:textId="77777777" w:rsidR="00B56BD5" w:rsidRPr="00936DD6" w:rsidRDefault="00B56BD5" w:rsidP="00226AF6">
            <w:pPr>
              <w:rPr>
                <w:sz w:val="16"/>
              </w:rPr>
            </w:pPr>
            <w:r w:rsidRPr="00936DD6">
              <w:rPr>
                <w:sz w:val="16"/>
              </w:rPr>
              <w:t>24</w:t>
            </w:r>
          </w:p>
        </w:tc>
        <w:tc>
          <w:tcPr>
            <w:tcW w:w="2257" w:type="dxa"/>
            <w:noWrap/>
            <w:hideMark/>
          </w:tcPr>
          <w:p w14:paraId="430C2D3F" w14:textId="77777777" w:rsidR="00B56BD5" w:rsidRPr="00936DD6" w:rsidRDefault="00B56BD5" w:rsidP="00226AF6">
            <w:pPr>
              <w:rPr>
                <w:sz w:val="16"/>
              </w:rPr>
            </w:pPr>
            <w:r w:rsidRPr="00936DD6">
              <w:rPr>
                <w:sz w:val="16"/>
              </w:rPr>
              <w:t xml:space="preserve"> 'Writer',</w:t>
            </w:r>
          </w:p>
        </w:tc>
        <w:tc>
          <w:tcPr>
            <w:tcW w:w="1035" w:type="dxa"/>
            <w:noWrap/>
            <w:hideMark/>
          </w:tcPr>
          <w:p w14:paraId="4530A65A" w14:textId="77777777" w:rsidR="00B56BD5" w:rsidRPr="00936DD6" w:rsidRDefault="00B56BD5" w:rsidP="00226AF6">
            <w:pPr>
              <w:rPr>
                <w:sz w:val="16"/>
              </w:rPr>
            </w:pPr>
            <w:r w:rsidRPr="00936DD6">
              <w:rPr>
                <w:sz w:val="16"/>
              </w:rPr>
              <w:t>No*</w:t>
            </w:r>
          </w:p>
        </w:tc>
        <w:tc>
          <w:tcPr>
            <w:tcW w:w="5215" w:type="dxa"/>
            <w:noWrap/>
            <w:hideMark/>
          </w:tcPr>
          <w:p w14:paraId="766A9219" w14:textId="77777777" w:rsidR="00B56BD5" w:rsidRPr="00936DD6" w:rsidRDefault="00B56BD5" w:rsidP="00226AF6">
            <w:pPr>
              <w:rPr>
                <w:sz w:val="16"/>
              </w:rPr>
            </w:pPr>
            <w:r w:rsidRPr="00936DD6">
              <w:rPr>
                <w:sz w:val="16"/>
              </w:rPr>
              <w:t>Not as is, either use Writer Revenue columns below, or consider some classification/text based model</w:t>
            </w:r>
          </w:p>
        </w:tc>
      </w:tr>
      <w:tr w:rsidR="00B56BD5" w:rsidRPr="00936DD6" w14:paraId="49E78C21" w14:textId="77777777" w:rsidTr="00226AF6">
        <w:trPr>
          <w:trHeight w:val="288"/>
        </w:trPr>
        <w:tc>
          <w:tcPr>
            <w:tcW w:w="843" w:type="dxa"/>
            <w:noWrap/>
            <w:hideMark/>
          </w:tcPr>
          <w:p w14:paraId="02962057" w14:textId="77777777" w:rsidR="00B56BD5" w:rsidRPr="00936DD6" w:rsidRDefault="00B56BD5" w:rsidP="00226AF6">
            <w:pPr>
              <w:rPr>
                <w:sz w:val="16"/>
              </w:rPr>
            </w:pPr>
            <w:r w:rsidRPr="00936DD6">
              <w:rPr>
                <w:sz w:val="16"/>
              </w:rPr>
              <w:t>25</w:t>
            </w:r>
          </w:p>
        </w:tc>
        <w:tc>
          <w:tcPr>
            <w:tcW w:w="2257" w:type="dxa"/>
            <w:noWrap/>
            <w:hideMark/>
          </w:tcPr>
          <w:p w14:paraId="54636878" w14:textId="77777777" w:rsidR="00B56BD5" w:rsidRPr="00936DD6" w:rsidRDefault="00B56BD5" w:rsidP="00226AF6">
            <w:pPr>
              <w:rPr>
                <w:sz w:val="16"/>
              </w:rPr>
            </w:pPr>
            <w:r w:rsidRPr="00936DD6">
              <w:rPr>
                <w:sz w:val="16"/>
              </w:rPr>
              <w:t xml:space="preserve"> 'Producer',</w:t>
            </w:r>
          </w:p>
        </w:tc>
        <w:tc>
          <w:tcPr>
            <w:tcW w:w="1035" w:type="dxa"/>
            <w:noWrap/>
            <w:hideMark/>
          </w:tcPr>
          <w:p w14:paraId="04ABACA6" w14:textId="77777777" w:rsidR="00B56BD5" w:rsidRPr="00936DD6" w:rsidRDefault="00B56BD5" w:rsidP="00226AF6">
            <w:pPr>
              <w:rPr>
                <w:sz w:val="16"/>
              </w:rPr>
            </w:pPr>
            <w:r w:rsidRPr="00936DD6">
              <w:rPr>
                <w:sz w:val="16"/>
              </w:rPr>
              <w:t>No*</w:t>
            </w:r>
          </w:p>
        </w:tc>
        <w:tc>
          <w:tcPr>
            <w:tcW w:w="5215" w:type="dxa"/>
            <w:noWrap/>
            <w:hideMark/>
          </w:tcPr>
          <w:p w14:paraId="490B19BF" w14:textId="77777777" w:rsidR="00B56BD5" w:rsidRPr="00936DD6" w:rsidRDefault="00B56BD5" w:rsidP="00226AF6">
            <w:pPr>
              <w:rPr>
                <w:sz w:val="16"/>
              </w:rPr>
            </w:pPr>
            <w:r w:rsidRPr="00936DD6">
              <w:rPr>
                <w:sz w:val="16"/>
              </w:rPr>
              <w:t>Not as is, either use Producer Revenue columns below, or consider some classification/text based model</w:t>
            </w:r>
          </w:p>
        </w:tc>
      </w:tr>
      <w:tr w:rsidR="00B56BD5" w:rsidRPr="00936DD6" w14:paraId="4F69F5B5" w14:textId="77777777" w:rsidTr="00226AF6">
        <w:trPr>
          <w:trHeight w:val="288"/>
        </w:trPr>
        <w:tc>
          <w:tcPr>
            <w:tcW w:w="843" w:type="dxa"/>
            <w:noWrap/>
            <w:hideMark/>
          </w:tcPr>
          <w:p w14:paraId="52F79C5D" w14:textId="77777777" w:rsidR="00B56BD5" w:rsidRPr="00936DD6" w:rsidRDefault="00B56BD5" w:rsidP="00226AF6">
            <w:pPr>
              <w:rPr>
                <w:sz w:val="16"/>
              </w:rPr>
            </w:pPr>
            <w:r w:rsidRPr="00936DD6">
              <w:rPr>
                <w:sz w:val="16"/>
              </w:rPr>
              <w:t>26</w:t>
            </w:r>
          </w:p>
        </w:tc>
        <w:tc>
          <w:tcPr>
            <w:tcW w:w="2257" w:type="dxa"/>
            <w:noWrap/>
            <w:hideMark/>
          </w:tcPr>
          <w:p w14:paraId="0036757B" w14:textId="77777777" w:rsidR="00B56BD5" w:rsidRPr="00936DD6" w:rsidRDefault="00B56BD5" w:rsidP="00226AF6">
            <w:pPr>
              <w:rPr>
                <w:sz w:val="16"/>
              </w:rPr>
            </w:pPr>
            <w:r w:rsidRPr="00936DD6">
              <w:rPr>
                <w:sz w:val="16"/>
              </w:rPr>
              <w:t xml:space="preserve"> '</w:t>
            </w:r>
            <w:proofErr w:type="spellStart"/>
            <w:r w:rsidRPr="00936DD6">
              <w:rPr>
                <w:sz w:val="16"/>
              </w:rPr>
              <w:t>Movie_VoteAvg</w:t>
            </w:r>
            <w:proofErr w:type="spellEnd"/>
            <w:r w:rsidRPr="00936DD6">
              <w:rPr>
                <w:sz w:val="16"/>
              </w:rPr>
              <w:t>',</w:t>
            </w:r>
          </w:p>
        </w:tc>
        <w:tc>
          <w:tcPr>
            <w:tcW w:w="1035" w:type="dxa"/>
            <w:noWrap/>
            <w:hideMark/>
          </w:tcPr>
          <w:p w14:paraId="44458D0E" w14:textId="77777777" w:rsidR="00B56BD5" w:rsidRPr="00936DD6" w:rsidRDefault="00B56BD5" w:rsidP="00226AF6">
            <w:pPr>
              <w:rPr>
                <w:sz w:val="16"/>
              </w:rPr>
            </w:pPr>
            <w:r w:rsidRPr="00936DD6">
              <w:rPr>
                <w:sz w:val="16"/>
              </w:rPr>
              <w:t>No</w:t>
            </w:r>
          </w:p>
        </w:tc>
        <w:tc>
          <w:tcPr>
            <w:tcW w:w="5215" w:type="dxa"/>
            <w:noWrap/>
            <w:hideMark/>
          </w:tcPr>
          <w:p w14:paraId="3B4133B8" w14:textId="77777777" w:rsidR="00B56BD5" w:rsidRPr="00936DD6" w:rsidRDefault="00B56BD5" w:rsidP="00226AF6">
            <w:pPr>
              <w:rPr>
                <w:sz w:val="16"/>
              </w:rPr>
            </w:pPr>
            <w:r w:rsidRPr="00936DD6">
              <w:rPr>
                <w:sz w:val="16"/>
              </w:rPr>
              <w:t>I realize now, any rating I got from the Kaggle/</w:t>
            </w:r>
            <w:proofErr w:type="spellStart"/>
            <w:r w:rsidRPr="00936DD6">
              <w:rPr>
                <w:sz w:val="16"/>
              </w:rPr>
              <w:t>MovieLens</w:t>
            </w:r>
            <w:proofErr w:type="spellEnd"/>
            <w:r w:rsidRPr="00936DD6">
              <w:rPr>
                <w:sz w:val="16"/>
              </w:rPr>
              <w:t xml:space="preserve"> dataset can't be used in forecasting, since they don't have data past late 2016.</w:t>
            </w:r>
          </w:p>
        </w:tc>
      </w:tr>
      <w:tr w:rsidR="00B56BD5" w:rsidRPr="00936DD6" w14:paraId="6422207D" w14:textId="77777777" w:rsidTr="00226AF6">
        <w:trPr>
          <w:trHeight w:val="288"/>
        </w:trPr>
        <w:tc>
          <w:tcPr>
            <w:tcW w:w="843" w:type="dxa"/>
            <w:noWrap/>
            <w:hideMark/>
          </w:tcPr>
          <w:p w14:paraId="2F03EEC1" w14:textId="77777777" w:rsidR="00B56BD5" w:rsidRPr="00936DD6" w:rsidRDefault="00B56BD5" w:rsidP="00226AF6">
            <w:pPr>
              <w:rPr>
                <w:sz w:val="16"/>
              </w:rPr>
            </w:pPr>
            <w:r w:rsidRPr="00936DD6">
              <w:rPr>
                <w:sz w:val="16"/>
              </w:rPr>
              <w:t>27</w:t>
            </w:r>
          </w:p>
        </w:tc>
        <w:tc>
          <w:tcPr>
            <w:tcW w:w="2257" w:type="dxa"/>
            <w:noWrap/>
            <w:hideMark/>
          </w:tcPr>
          <w:p w14:paraId="44EB3F53" w14:textId="77777777" w:rsidR="00B56BD5" w:rsidRPr="00936DD6" w:rsidRDefault="00B56BD5" w:rsidP="00226AF6">
            <w:pPr>
              <w:rPr>
                <w:sz w:val="16"/>
              </w:rPr>
            </w:pPr>
            <w:r w:rsidRPr="00936DD6">
              <w:rPr>
                <w:sz w:val="16"/>
              </w:rPr>
              <w:t xml:space="preserve"> '</w:t>
            </w:r>
            <w:proofErr w:type="spellStart"/>
            <w:r w:rsidRPr="00936DD6">
              <w:rPr>
                <w:sz w:val="16"/>
              </w:rPr>
              <w:t>Rating_IMDB</w:t>
            </w:r>
            <w:proofErr w:type="spellEnd"/>
            <w:r w:rsidRPr="00936DD6">
              <w:rPr>
                <w:sz w:val="16"/>
              </w:rPr>
              <w:t>',</w:t>
            </w:r>
          </w:p>
        </w:tc>
        <w:tc>
          <w:tcPr>
            <w:tcW w:w="1035" w:type="dxa"/>
            <w:noWrap/>
            <w:hideMark/>
          </w:tcPr>
          <w:p w14:paraId="0FE92B7F" w14:textId="77777777" w:rsidR="00B56BD5" w:rsidRPr="00936DD6" w:rsidRDefault="00B56BD5" w:rsidP="00226AF6">
            <w:pPr>
              <w:rPr>
                <w:sz w:val="16"/>
              </w:rPr>
            </w:pPr>
          </w:p>
        </w:tc>
        <w:tc>
          <w:tcPr>
            <w:tcW w:w="5215" w:type="dxa"/>
            <w:noWrap/>
            <w:hideMark/>
          </w:tcPr>
          <w:p w14:paraId="7F366087" w14:textId="77777777" w:rsidR="00B56BD5" w:rsidRPr="00936DD6" w:rsidRDefault="00B56BD5" w:rsidP="00226AF6">
            <w:pPr>
              <w:rPr>
                <w:sz w:val="16"/>
              </w:rPr>
            </w:pPr>
          </w:p>
        </w:tc>
      </w:tr>
      <w:tr w:rsidR="00B56BD5" w:rsidRPr="00936DD6" w14:paraId="735A9525" w14:textId="77777777" w:rsidTr="00226AF6">
        <w:trPr>
          <w:trHeight w:val="288"/>
        </w:trPr>
        <w:tc>
          <w:tcPr>
            <w:tcW w:w="843" w:type="dxa"/>
            <w:noWrap/>
            <w:hideMark/>
          </w:tcPr>
          <w:p w14:paraId="0C454896" w14:textId="77777777" w:rsidR="00B56BD5" w:rsidRPr="00936DD6" w:rsidRDefault="00B56BD5" w:rsidP="00226AF6">
            <w:pPr>
              <w:rPr>
                <w:sz w:val="16"/>
              </w:rPr>
            </w:pPr>
            <w:r w:rsidRPr="00936DD6">
              <w:rPr>
                <w:sz w:val="16"/>
              </w:rPr>
              <w:t>28</w:t>
            </w:r>
          </w:p>
        </w:tc>
        <w:tc>
          <w:tcPr>
            <w:tcW w:w="2257" w:type="dxa"/>
            <w:noWrap/>
            <w:hideMark/>
          </w:tcPr>
          <w:p w14:paraId="58FE488E" w14:textId="77777777" w:rsidR="00B56BD5" w:rsidRPr="00936DD6" w:rsidRDefault="00B56BD5" w:rsidP="00226AF6">
            <w:pPr>
              <w:rPr>
                <w:sz w:val="16"/>
              </w:rPr>
            </w:pPr>
            <w:r w:rsidRPr="00936DD6">
              <w:rPr>
                <w:sz w:val="16"/>
              </w:rPr>
              <w:t xml:space="preserve"> '</w:t>
            </w:r>
            <w:proofErr w:type="spellStart"/>
            <w:r w:rsidRPr="00936DD6">
              <w:rPr>
                <w:sz w:val="16"/>
              </w:rPr>
              <w:t>Rating_Metacritic</w:t>
            </w:r>
            <w:proofErr w:type="spellEnd"/>
            <w:r w:rsidRPr="00936DD6">
              <w:rPr>
                <w:sz w:val="16"/>
              </w:rPr>
              <w:t>',</w:t>
            </w:r>
          </w:p>
        </w:tc>
        <w:tc>
          <w:tcPr>
            <w:tcW w:w="1035" w:type="dxa"/>
            <w:noWrap/>
            <w:hideMark/>
          </w:tcPr>
          <w:p w14:paraId="2E3253EB" w14:textId="77777777" w:rsidR="00B56BD5" w:rsidRPr="00936DD6" w:rsidRDefault="00B56BD5" w:rsidP="00226AF6">
            <w:pPr>
              <w:rPr>
                <w:sz w:val="16"/>
              </w:rPr>
            </w:pPr>
          </w:p>
        </w:tc>
        <w:tc>
          <w:tcPr>
            <w:tcW w:w="5215" w:type="dxa"/>
            <w:noWrap/>
            <w:hideMark/>
          </w:tcPr>
          <w:p w14:paraId="5BCA1A2A" w14:textId="77777777" w:rsidR="00B56BD5" w:rsidRPr="00936DD6" w:rsidRDefault="00B56BD5" w:rsidP="00226AF6">
            <w:pPr>
              <w:rPr>
                <w:sz w:val="16"/>
              </w:rPr>
            </w:pPr>
          </w:p>
        </w:tc>
      </w:tr>
      <w:tr w:rsidR="00B56BD5" w:rsidRPr="00936DD6" w14:paraId="4F11D179" w14:textId="77777777" w:rsidTr="00226AF6">
        <w:trPr>
          <w:trHeight w:val="288"/>
        </w:trPr>
        <w:tc>
          <w:tcPr>
            <w:tcW w:w="843" w:type="dxa"/>
            <w:noWrap/>
            <w:hideMark/>
          </w:tcPr>
          <w:p w14:paraId="7518AF1D" w14:textId="77777777" w:rsidR="00B56BD5" w:rsidRPr="00936DD6" w:rsidRDefault="00B56BD5" w:rsidP="00226AF6">
            <w:pPr>
              <w:rPr>
                <w:sz w:val="16"/>
              </w:rPr>
            </w:pPr>
            <w:r w:rsidRPr="00936DD6">
              <w:rPr>
                <w:sz w:val="16"/>
              </w:rPr>
              <w:t>29</w:t>
            </w:r>
          </w:p>
        </w:tc>
        <w:tc>
          <w:tcPr>
            <w:tcW w:w="2257" w:type="dxa"/>
            <w:noWrap/>
            <w:hideMark/>
          </w:tcPr>
          <w:p w14:paraId="4F02E358" w14:textId="77777777" w:rsidR="00B56BD5" w:rsidRPr="00936DD6" w:rsidRDefault="00B56BD5" w:rsidP="00226AF6">
            <w:pPr>
              <w:rPr>
                <w:sz w:val="16"/>
              </w:rPr>
            </w:pPr>
            <w:r w:rsidRPr="00936DD6">
              <w:rPr>
                <w:sz w:val="16"/>
              </w:rPr>
              <w:t xml:space="preserve"> '</w:t>
            </w:r>
            <w:proofErr w:type="spellStart"/>
            <w:r w:rsidRPr="00936DD6">
              <w:rPr>
                <w:sz w:val="16"/>
              </w:rPr>
              <w:t>TMDB_popularity</w:t>
            </w:r>
            <w:proofErr w:type="spellEnd"/>
            <w:r w:rsidRPr="00936DD6">
              <w:rPr>
                <w:sz w:val="16"/>
              </w:rPr>
              <w:t>',</w:t>
            </w:r>
          </w:p>
        </w:tc>
        <w:tc>
          <w:tcPr>
            <w:tcW w:w="1035" w:type="dxa"/>
            <w:noWrap/>
            <w:hideMark/>
          </w:tcPr>
          <w:p w14:paraId="3CD891E4" w14:textId="77777777" w:rsidR="00B56BD5" w:rsidRPr="00936DD6" w:rsidRDefault="00B56BD5" w:rsidP="00226AF6">
            <w:pPr>
              <w:rPr>
                <w:sz w:val="16"/>
              </w:rPr>
            </w:pPr>
            <w:r w:rsidRPr="00936DD6">
              <w:rPr>
                <w:sz w:val="16"/>
              </w:rPr>
              <w:t>No</w:t>
            </w:r>
          </w:p>
        </w:tc>
        <w:tc>
          <w:tcPr>
            <w:tcW w:w="5215" w:type="dxa"/>
            <w:noWrap/>
            <w:hideMark/>
          </w:tcPr>
          <w:p w14:paraId="5B61B962" w14:textId="77777777" w:rsidR="00B56BD5" w:rsidRPr="00936DD6" w:rsidRDefault="00B56BD5" w:rsidP="00226AF6">
            <w:pPr>
              <w:rPr>
                <w:sz w:val="16"/>
              </w:rPr>
            </w:pPr>
            <w:r w:rsidRPr="00936DD6">
              <w:rPr>
                <w:sz w:val="16"/>
              </w:rPr>
              <w:t>Likely not available for movies we want to forecast (this is from the TMDB API)</w:t>
            </w:r>
          </w:p>
        </w:tc>
      </w:tr>
      <w:tr w:rsidR="00B56BD5" w:rsidRPr="00936DD6" w14:paraId="7E2F0BBE" w14:textId="77777777" w:rsidTr="00226AF6">
        <w:trPr>
          <w:trHeight w:val="288"/>
        </w:trPr>
        <w:tc>
          <w:tcPr>
            <w:tcW w:w="843" w:type="dxa"/>
            <w:noWrap/>
            <w:hideMark/>
          </w:tcPr>
          <w:p w14:paraId="799DE5DF" w14:textId="77777777" w:rsidR="00B56BD5" w:rsidRPr="00936DD6" w:rsidRDefault="00B56BD5" w:rsidP="00226AF6">
            <w:pPr>
              <w:rPr>
                <w:sz w:val="16"/>
              </w:rPr>
            </w:pPr>
            <w:r w:rsidRPr="00936DD6">
              <w:rPr>
                <w:sz w:val="16"/>
              </w:rPr>
              <w:t>30</w:t>
            </w:r>
          </w:p>
        </w:tc>
        <w:tc>
          <w:tcPr>
            <w:tcW w:w="2257" w:type="dxa"/>
            <w:noWrap/>
            <w:hideMark/>
          </w:tcPr>
          <w:p w14:paraId="398890D3" w14:textId="77777777" w:rsidR="00B56BD5" w:rsidRPr="00936DD6" w:rsidRDefault="00B56BD5" w:rsidP="00226AF6">
            <w:pPr>
              <w:rPr>
                <w:sz w:val="16"/>
              </w:rPr>
            </w:pPr>
            <w:r w:rsidRPr="00936DD6">
              <w:rPr>
                <w:sz w:val="16"/>
              </w:rPr>
              <w:t xml:space="preserve"> '</w:t>
            </w:r>
            <w:proofErr w:type="spellStart"/>
            <w:r w:rsidRPr="00936DD6">
              <w:rPr>
                <w:sz w:val="16"/>
              </w:rPr>
              <w:t>Genre_Drama</w:t>
            </w:r>
            <w:proofErr w:type="spellEnd"/>
            <w:r w:rsidRPr="00936DD6">
              <w:rPr>
                <w:sz w:val="16"/>
              </w:rPr>
              <w:t>',</w:t>
            </w:r>
          </w:p>
        </w:tc>
        <w:tc>
          <w:tcPr>
            <w:tcW w:w="1035" w:type="dxa"/>
            <w:noWrap/>
            <w:hideMark/>
          </w:tcPr>
          <w:p w14:paraId="4728CF62" w14:textId="77777777" w:rsidR="00B56BD5" w:rsidRPr="00936DD6" w:rsidRDefault="00B56BD5" w:rsidP="00226AF6">
            <w:pPr>
              <w:rPr>
                <w:sz w:val="16"/>
              </w:rPr>
            </w:pPr>
          </w:p>
        </w:tc>
        <w:tc>
          <w:tcPr>
            <w:tcW w:w="5215" w:type="dxa"/>
            <w:noWrap/>
            <w:hideMark/>
          </w:tcPr>
          <w:p w14:paraId="03A8CF8D" w14:textId="77777777" w:rsidR="00B56BD5" w:rsidRPr="00936DD6" w:rsidRDefault="00B56BD5" w:rsidP="00226AF6">
            <w:pPr>
              <w:rPr>
                <w:sz w:val="16"/>
              </w:rPr>
            </w:pPr>
            <w:r w:rsidRPr="00936DD6">
              <w:rPr>
                <w:sz w:val="16"/>
              </w:rPr>
              <w:t>Binary (1 for true, 0 for false), Movies can have multiple genres</w:t>
            </w:r>
          </w:p>
        </w:tc>
      </w:tr>
      <w:tr w:rsidR="00B56BD5" w:rsidRPr="00936DD6" w14:paraId="1B1010B6" w14:textId="77777777" w:rsidTr="00226AF6">
        <w:trPr>
          <w:trHeight w:val="288"/>
        </w:trPr>
        <w:tc>
          <w:tcPr>
            <w:tcW w:w="843" w:type="dxa"/>
            <w:noWrap/>
            <w:hideMark/>
          </w:tcPr>
          <w:p w14:paraId="6DE268B7" w14:textId="77777777" w:rsidR="00B56BD5" w:rsidRPr="00936DD6" w:rsidRDefault="00B56BD5" w:rsidP="00226AF6">
            <w:pPr>
              <w:rPr>
                <w:sz w:val="16"/>
              </w:rPr>
            </w:pPr>
            <w:r w:rsidRPr="00936DD6">
              <w:rPr>
                <w:sz w:val="16"/>
              </w:rPr>
              <w:lastRenderedPageBreak/>
              <w:t>31</w:t>
            </w:r>
          </w:p>
        </w:tc>
        <w:tc>
          <w:tcPr>
            <w:tcW w:w="2257" w:type="dxa"/>
            <w:noWrap/>
            <w:hideMark/>
          </w:tcPr>
          <w:p w14:paraId="21D81584" w14:textId="77777777" w:rsidR="00B56BD5" w:rsidRPr="00936DD6" w:rsidRDefault="00B56BD5" w:rsidP="00226AF6">
            <w:pPr>
              <w:rPr>
                <w:sz w:val="16"/>
              </w:rPr>
            </w:pPr>
            <w:r w:rsidRPr="00936DD6">
              <w:rPr>
                <w:sz w:val="16"/>
              </w:rPr>
              <w:t xml:space="preserve"> '</w:t>
            </w:r>
            <w:proofErr w:type="spellStart"/>
            <w:r w:rsidRPr="00936DD6">
              <w:rPr>
                <w:sz w:val="16"/>
              </w:rPr>
              <w:t>Genre_Comedy</w:t>
            </w:r>
            <w:proofErr w:type="spellEnd"/>
            <w:r w:rsidRPr="00936DD6">
              <w:rPr>
                <w:sz w:val="16"/>
              </w:rPr>
              <w:t>',</w:t>
            </w:r>
          </w:p>
        </w:tc>
        <w:tc>
          <w:tcPr>
            <w:tcW w:w="1035" w:type="dxa"/>
            <w:noWrap/>
            <w:hideMark/>
          </w:tcPr>
          <w:p w14:paraId="79BE251E" w14:textId="77777777" w:rsidR="00B56BD5" w:rsidRPr="00936DD6" w:rsidRDefault="00B56BD5" w:rsidP="00226AF6">
            <w:pPr>
              <w:rPr>
                <w:sz w:val="16"/>
              </w:rPr>
            </w:pPr>
          </w:p>
        </w:tc>
        <w:tc>
          <w:tcPr>
            <w:tcW w:w="5215" w:type="dxa"/>
            <w:noWrap/>
            <w:hideMark/>
          </w:tcPr>
          <w:p w14:paraId="0EA2EAA2" w14:textId="77777777" w:rsidR="00B56BD5" w:rsidRPr="00936DD6" w:rsidRDefault="00B56BD5" w:rsidP="00226AF6">
            <w:pPr>
              <w:rPr>
                <w:sz w:val="16"/>
              </w:rPr>
            </w:pPr>
            <w:r w:rsidRPr="00936DD6">
              <w:rPr>
                <w:sz w:val="16"/>
              </w:rPr>
              <w:t>Binary (1 for true, 0 for false), Movies can have multiple genres</w:t>
            </w:r>
          </w:p>
        </w:tc>
      </w:tr>
      <w:tr w:rsidR="00B56BD5" w:rsidRPr="00936DD6" w14:paraId="6A355552" w14:textId="77777777" w:rsidTr="00226AF6">
        <w:trPr>
          <w:trHeight w:val="288"/>
        </w:trPr>
        <w:tc>
          <w:tcPr>
            <w:tcW w:w="843" w:type="dxa"/>
            <w:noWrap/>
            <w:hideMark/>
          </w:tcPr>
          <w:p w14:paraId="525DD103" w14:textId="77777777" w:rsidR="00B56BD5" w:rsidRPr="00936DD6" w:rsidRDefault="00B56BD5" w:rsidP="00226AF6">
            <w:pPr>
              <w:rPr>
                <w:sz w:val="16"/>
              </w:rPr>
            </w:pPr>
            <w:r w:rsidRPr="00936DD6">
              <w:rPr>
                <w:sz w:val="16"/>
              </w:rPr>
              <w:t>32</w:t>
            </w:r>
          </w:p>
        </w:tc>
        <w:tc>
          <w:tcPr>
            <w:tcW w:w="2257" w:type="dxa"/>
            <w:noWrap/>
            <w:hideMark/>
          </w:tcPr>
          <w:p w14:paraId="74283116" w14:textId="77777777" w:rsidR="00B56BD5" w:rsidRPr="00936DD6" w:rsidRDefault="00B56BD5" w:rsidP="00226AF6">
            <w:pPr>
              <w:rPr>
                <w:sz w:val="16"/>
              </w:rPr>
            </w:pPr>
            <w:r w:rsidRPr="00936DD6">
              <w:rPr>
                <w:sz w:val="16"/>
              </w:rPr>
              <w:t xml:space="preserve"> '</w:t>
            </w:r>
            <w:proofErr w:type="spellStart"/>
            <w:r w:rsidRPr="00936DD6">
              <w:rPr>
                <w:sz w:val="16"/>
              </w:rPr>
              <w:t>Genre_Action_Adventure</w:t>
            </w:r>
            <w:proofErr w:type="spellEnd"/>
            <w:r w:rsidRPr="00936DD6">
              <w:rPr>
                <w:sz w:val="16"/>
              </w:rPr>
              <w:t>',</w:t>
            </w:r>
          </w:p>
        </w:tc>
        <w:tc>
          <w:tcPr>
            <w:tcW w:w="1035" w:type="dxa"/>
            <w:noWrap/>
            <w:hideMark/>
          </w:tcPr>
          <w:p w14:paraId="44F00065" w14:textId="77777777" w:rsidR="00B56BD5" w:rsidRPr="00936DD6" w:rsidRDefault="00B56BD5" w:rsidP="00226AF6">
            <w:pPr>
              <w:rPr>
                <w:sz w:val="16"/>
              </w:rPr>
            </w:pPr>
          </w:p>
        </w:tc>
        <w:tc>
          <w:tcPr>
            <w:tcW w:w="5215" w:type="dxa"/>
            <w:noWrap/>
            <w:hideMark/>
          </w:tcPr>
          <w:p w14:paraId="464BEFA5" w14:textId="77777777" w:rsidR="00B56BD5" w:rsidRPr="00936DD6" w:rsidRDefault="00B56BD5" w:rsidP="00226AF6">
            <w:pPr>
              <w:rPr>
                <w:sz w:val="16"/>
              </w:rPr>
            </w:pPr>
            <w:r w:rsidRPr="00936DD6">
              <w:rPr>
                <w:sz w:val="16"/>
              </w:rPr>
              <w:t>Binary (1 for true, 0 for false), Movies can have multiple genres</w:t>
            </w:r>
          </w:p>
        </w:tc>
      </w:tr>
      <w:tr w:rsidR="00B56BD5" w:rsidRPr="00936DD6" w14:paraId="272416F6" w14:textId="77777777" w:rsidTr="00226AF6">
        <w:trPr>
          <w:trHeight w:val="288"/>
        </w:trPr>
        <w:tc>
          <w:tcPr>
            <w:tcW w:w="843" w:type="dxa"/>
            <w:noWrap/>
            <w:hideMark/>
          </w:tcPr>
          <w:p w14:paraId="1B171677" w14:textId="77777777" w:rsidR="00B56BD5" w:rsidRPr="00936DD6" w:rsidRDefault="00B56BD5" w:rsidP="00226AF6">
            <w:pPr>
              <w:rPr>
                <w:sz w:val="16"/>
              </w:rPr>
            </w:pPr>
            <w:r w:rsidRPr="00936DD6">
              <w:rPr>
                <w:sz w:val="16"/>
              </w:rPr>
              <w:t>33</w:t>
            </w:r>
          </w:p>
        </w:tc>
        <w:tc>
          <w:tcPr>
            <w:tcW w:w="2257" w:type="dxa"/>
            <w:noWrap/>
            <w:hideMark/>
          </w:tcPr>
          <w:p w14:paraId="5FC58761" w14:textId="77777777" w:rsidR="00B56BD5" w:rsidRPr="00936DD6" w:rsidRDefault="00B56BD5" w:rsidP="00226AF6">
            <w:pPr>
              <w:rPr>
                <w:sz w:val="16"/>
              </w:rPr>
            </w:pPr>
            <w:r w:rsidRPr="00936DD6">
              <w:rPr>
                <w:sz w:val="16"/>
              </w:rPr>
              <w:t xml:space="preserve"> '</w:t>
            </w:r>
            <w:proofErr w:type="spellStart"/>
            <w:r w:rsidRPr="00936DD6">
              <w:rPr>
                <w:sz w:val="16"/>
              </w:rPr>
              <w:t>Genre_Thriller_Horror</w:t>
            </w:r>
            <w:proofErr w:type="spellEnd"/>
            <w:r w:rsidRPr="00936DD6">
              <w:rPr>
                <w:sz w:val="16"/>
              </w:rPr>
              <w:t>',</w:t>
            </w:r>
          </w:p>
        </w:tc>
        <w:tc>
          <w:tcPr>
            <w:tcW w:w="1035" w:type="dxa"/>
            <w:noWrap/>
            <w:hideMark/>
          </w:tcPr>
          <w:p w14:paraId="37E77E43" w14:textId="77777777" w:rsidR="00B56BD5" w:rsidRPr="00936DD6" w:rsidRDefault="00B56BD5" w:rsidP="00226AF6">
            <w:pPr>
              <w:rPr>
                <w:sz w:val="16"/>
              </w:rPr>
            </w:pPr>
          </w:p>
        </w:tc>
        <w:tc>
          <w:tcPr>
            <w:tcW w:w="5215" w:type="dxa"/>
            <w:noWrap/>
            <w:hideMark/>
          </w:tcPr>
          <w:p w14:paraId="46E3AB01" w14:textId="77777777" w:rsidR="00B56BD5" w:rsidRPr="00936DD6" w:rsidRDefault="00B56BD5" w:rsidP="00226AF6">
            <w:pPr>
              <w:rPr>
                <w:sz w:val="16"/>
              </w:rPr>
            </w:pPr>
            <w:r w:rsidRPr="00936DD6">
              <w:rPr>
                <w:sz w:val="16"/>
              </w:rPr>
              <w:t>Binary (1 for true, 0 for false), Movies can have multiple genres</w:t>
            </w:r>
          </w:p>
        </w:tc>
      </w:tr>
      <w:tr w:rsidR="00B56BD5" w:rsidRPr="00936DD6" w14:paraId="6E1E486F" w14:textId="77777777" w:rsidTr="00226AF6">
        <w:trPr>
          <w:trHeight w:val="288"/>
        </w:trPr>
        <w:tc>
          <w:tcPr>
            <w:tcW w:w="843" w:type="dxa"/>
            <w:noWrap/>
            <w:hideMark/>
          </w:tcPr>
          <w:p w14:paraId="2E91ADCA" w14:textId="77777777" w:rsidR="00B56BD5" w:rsidRPr="00936DD6" w:rsidRDefault="00B56BD5" w:rsidP="00226AF6">
            <w:pPr>
              <w:rPr>
                <w:sz w:val="16"/>
              </w:rPr>
            </w:pPr>
            <w:r w:rsidRPr="00936DD6">
              <w:rPr>
                <w:sz w:val="16"/>
              </w:rPr>
              <w:t>34</w:t>
            </w:r>
          </w:p>
        </w:tc>
        <w:tc>
          <w:tcPr>
            <w:tcW w:w="2257" w:type="dxa"/>
            <w:noWrap/>
            <w:hideMark/>
          </w:tcPr>
          <w:p w14:paraId="25C4F0BB" w14:textId="77777777" w:rsidR="00B56BD5" w:rsidRPr="00936DD6" w:rsidRDefault="00B56BD5" w:rsidP="00226AF6">
            <w:pPr>
              <w:rPr>
                <w:sz w:val="16"/>
              </w:rPr>
            </w:pPr>
            <w:r w:rsidRPr="00936DD6">
              <w:rPr>
                <w:sz w:val="16"/>
              </w:rPr>
              <w:t xml:space="preserve"> '</w:t>
            </w:r>
            <w:proofErr w:type="spellStart"/>
            <w:r w:rsidRPr="00936DD6">
              <w:rPr>
                <w:sz w:val="16"/>
              </w:rPr>
              <w:t>Genre_Romance</w:t>
            </w:r>
            <w:proofErr w:type="spellEnd"/>
            <w:r w:rsidRPr="00936DD6">
              <w:rPr>
                <w:sz w:val="16"/>
              </w:rPr>
              <w:t>',</w:t>
            </w:r>
          </w:p>
        </w:tc>
        <w:tc>
          <w:tcPr>
            <w:tcW w:w="1035" w:type="dxa"/>
            <w:noWrap/>
            <w:hideMark/>
          </w:tcPr>
          <w:p w14:paraId="0F540151" w14:textId="77777777" w:rsidR="00B56BD5" w:rsidRPr="00936DD6" w:rsidRDefault="00B56BD5" w:rsidP="00226AF6">
            <w:pPr>
              <w:rPr>
                <w:sz w:val="16"/>
              </w:rPr>
            </w:pPr>
          </w:p>
        </w:tc>
        <w:tc>
          <w:tcPr>
            <w:tcW w:w="5215" w:type="dxa"/>
            <w:noWrap/>
            <w:hideMark/>
          </w:tcPr>
          <w:p w14:paraId="24C32990" w14:textId="77777777" w:rsidR="00B56BD5" w:rsidRPr="00936DD6" w:rsidRDefault="00B56BD5" w:rsidP="00226AF6">
            <w:pPr>
              <w:rPr>
                <w:sz w:val="16"/>
              </w:rPr>
            </w:pPr>
            <w:r w:rsidRPr="00936DD6">
              <w:rPr>
                <w:sz w:val="16"/>
              </w:rPr>
              <w:t>Binary (1 for true, 0 for false), Movies can have multiple genres</w:t>
            </w:r>
          </w:p>
        </w:tc>
      </w:tr>
      <w:tr w:rsidR="00B56BD5" w:rsidRPr="00936DD6" w14:paraId="122E84B2" w14:textId="77777777" w:rsidTr="00226AF6">
        <w:trPr>
          <w:trHeight w:val="288"/>
        </w:trPr>
        <w:tc>
          <w:tcPr>
            <w:tcW w:w="843" w:type="dxa"/>
            <w:noWrap/>
            <w:hideMark/>
          </w:tcPr>
          <w:p w14:paraId="1ACDC356" w14:textId="77777777" w:rsidR="00B56BD5" w:rsidRPr="00936DD6" w:rsidRDefault="00B56BD5" w:rsidP="00226AF6">
            <w:pPr>
              <w:rPr>
                <w:sz w:val="16"/>
              </w:rPr>
            </w:pPr>
            <w:r w:rsidRPr="00936DD6">
              <w:rPr>
                <w:sz w:val="16"/>
              </w:rPr>
              <w:t>35</w:t>
            </w:r>
          </w:p>
        </w:tc>
        <w:tc>
          <w:tcPr>
            <w:tcW w:w="2257" w:type="dxa"/>
            <w:noWrap/>
            <w:hideMark/>
          </w:tcPr>
          <w:p w14:paraId="62CB7B34" w14:textId="77777777" w:rsidR="00B56BD5" w:rsidRPr="00936DD6" w:rsidRDefault="00B56BD5" w:rsidP="00226AF6">
            <w:pPr>
              <w:rPr>
                <w:sz w:val="16"/>
              </w:rPr>
            </w:pPr>
            <w:r w:rsidRPr="00936DD6">
              <w:rPr>
                <w:sz w:val="16"/>
              </w:rPr>
              <w:t xml:space="preserve"> '</w:t>
            </w:r>
            <w:proofErr w:type="spellStart"/>
            <w:r w:rsidRPr="00936DD6">
              <w:rPr>
                <w:sz w:val="16"/>
              </w:rPr>
              <w:t>Genre_Crime_Mystery</w:t>
            </w:r>
            <w:proofErr w:type="spellEnd"/>
            <w:r w:rsidRPr="00936DD6">
              <w:rPr>
                <w:sz w:val="16"/>
              </w:rPr>
              <w:t>',</w:t>
            </w:r>
          </w:p>
        </w:tc>
        <w:tc>
          <w:tcPr>
            <w:tcW w:w="1035" w:type="dxa"/>
            <w:noWrap/>
            <w:hideMark/>
          </w:tcPr>
          <w:p w14:paraId="3342663D" w14:textId="77777777" w:rsidR="00B56BD5" w:rsidRPr="00936DD6" w:rsidRDefault="00B56BD5" w:rsidP="00226AF6">
            <w:pPr>
              <w:rPr>
                <w:sz w:val="16"/>
              </w:rPr>
            </w:pPr>
          </w:p>
        </w:tc>
        <w:tc>
          <w:tcPr>
            <w:tcW w:w="5215" w:type="dxa"/>
            <w:noWrap/>
            <w:hideMark/>
          </w:tcPr>
          <w:p w14:paraId="1558FEAA" w14:textId="77777777" w:rsidR="00B56BD5" w:rsidRPr="00936DD6" w:rsidRDefault="00B56BD5" w:rsidP="00226AF6">
            <w:pPr>
              <w:rPr>
                <w:sz w:val="16"/>
              </w:rPr>
            </w:pPr>
            <w:r w:rsidRPr="00936DD6">
              <w:rPr>
                <w:sz w:val="16"/>
              </w:rPr>
              <w:t>Binary (1 for true, 0 for false), Movies can have multiple genres</w:t>
            </w:r>
          </w:p>
        </w:tc>
      </w:tr>
      <w:tr w:rsidR="00B56BD5" w:rsidRPr="00936DD6" w14:paraId="42DA789F" w14:textId="77777777" w:rsidTr="00226AF6">
        <w:trPr>
          <w:trHeight w:val="288"/>
        </w:trPr>
        <w:tc>
          <w:tcPr>
            <w:tcW w:w="843" w:type="dxa"/>
            <w:noWrap/>
            <w:hideMark/>
          </w:tcPr>
          <w:p w14:paraId="1DA55857" w14:textId="77777777" w:rsidR="00B56BD5" w:rsidRPr="00936DD6" w:rsidRDefault="00B56BD5" w:rsidP="00226AF6">
            <w:pPr>
              <w:rPr>
                <w:sz w:val="16"/>
              </w:rPr>
            </w:pPr>
            <w:r w:rsidRPr="00936DD6">
              <w:rPr>
                <w:sz w:val="16"/>
              </w:rPr>
              <w:t>36</w:t>
            </w:r>
          </w:p>
        </w:tc>
        <w:tc>
          <w:tcPr>
            <w:tcW w:w="2257" w:type="dxa"/>
            <w:noWrap/>
            <w:hideMark/>
          </w:tcPr>
          <w:p w14:paraId="6B3AB381" w14:textId="77777777" w:rsidR="00B56BD5" w:rsidRPr="00936DD6" w:rsidRDefault="00B56BD5" w:rsidP="00226AF6">
            <w:pPr>
              <w:rPr>
                <w:sz w:val="16"/>
              </w:rPr>
            </w:pPr>
            <w:r w:rsidRPr="00936DD6">
              <w:rPr>
                <w:sz w:val="16"/>
              </w:rPr>
              <w:t xml:space="preserve"> '</w:t>
            </w:r>
            <w:proofErr w:type="spellStart"/>
            <w:r w:rsidRPr="00936DD6">
              <w:rPr>
                <w:sz w:val="16"/>
              </w:rPr>
              <w:t>Genre_Animation</w:t>
            </w:r>
            <w:proofErr w:type="spellEnd"/>
            <w:r w:rsidRPr="00936DD6">
              <w:rPr>
                <w:sz w:val="16"/>
              </w:rPr>
              <w:t>',</w:t>
            </w:r>
          </w:p>
        </w:tc>
        <w:tc>
          <w:tcPr>
            <w:tcW w:w="1035" w:type="dxa"/>
            <w:noWrap/>
            <w:hideMark/>
          </w:tcPr>
          <w:p w14:paraId="46055B04" w14:textId="77777777" w:rsidR="00B56BD5" w:rsidRPr="00936DD6" w:rsidRDefault="00B56BD5" w:rsidP="00226AF6">
            <w:pPr>
              <w:rPr>
                <w:sz w:val="16"/>
              </w:rPr>
            </w:pPr>
          </w:p>
        </w:tc>
        <w:tc>
          <w:tcPr>
            <w:tcW w:w="5215" w:type="dxa"/>
            <w:noWrap/>
            <w:hideMark/>
          </w:tcPr>
          <w:p w14:paraId="56818BBB" w14:textId="77777777" w:rsidR="00B56BD5" w:rsidRPr="00936DD6" w:rsidRDefault="00B56BD5" w:rsidP="00226AF6">
            <w:pPr>
              <w:rPr>
                <w:sz w:val="16"/>
              </w:rPr>
            </w:pPr>
            <w:r w:rsidRPr="00936DD6">
              <w:rPr>
                <w:sz w:val="16"/>
              </w:rPr>
              <w:t>Binary (1 for true, 0 for false), Movies can have multiple genres</w:t>
            </w:r>
          </w:p>
        </w:tc>
      </w:tr>
      <w:tr w:rsidR="00B56BD5" w:rsidRPr="00936DD6" w14:paraId="61834508" w14:textId="77777777" w:rsidTr="00226AF6">
        <w:trPr>
          <w:trHeight w:val="288"/>
        </w:trPr>
        <w:tc>
          <w:tcPr>
            <w:tcW w:w="843" w:type="dxa"/>
            <w:noWrap/>
            <w:hideMark/>
          </w:tcPr>
          <w:p w14:paraId="525256FC" w14:textId="77777777" w:rsidR="00B56BD5" w:rsidRPr="00936DD6" w:rsidRDefault="00B56BD5" w:rsidP="00226AF6">
            <w:pPr>
              <w:rPr>
                <w:sz w:val="16"/>
              </w:rPr>
            </w:pPr>
            <w:r w:rsidRPr="00936DD6">
              <w:rPr>
                <w:sz w:val="16"/>
              </w:rPr>
              <w:t>37</w:t>
            </w:r>
          </w:p>
        </w:tc>
        <w:tc>
          <w:tcPr>
            <w:tcW w:w="2257" w:type="dxa"/>
            <w:noWrap/>
            <w:hideMark/>
          </w:tcPr>
          <w:p w14:paraId="3BDFD89D" w14:textId="77777777" w:rsidR="00B56BD5" w:rsidRPr="00936DD6" w:rsidRDefault="00B56BD5" w:rsidP="00226AF6">
            <w:pPr>
              <w:rPr>
                <w:sz w:val="16"/>
              </w:rPr>
            </w:pPr>
            <w:r w:rsidRPr="00936DD6">
              <w:rPr>
                <w:sz w:val="16"/>
              </w:rPr>
              <w:t xml:space="preserve"> '</w:t>
            </w:r>
            <w:proofErr w:type="spellStart"/>
            <w:r w:rsidRPr="00936DD6">
              <w:rPr>
                <w:sz w:val="16"/>
              </w:rPr>
              <w:t>Genre_Scifi</w:t>
            </w:r>
            <w:proofErr w:type="spellEnd"/>
            <w:r w:rsidRPr="00936DD6">
              <w:rPr>
                <w:sz w:val="16"/>
              </w:rPr>
              <w:t>',</w:t>
            </w:r>
          </w:p>
        </w:tc>
        <w:tc>
          <w:tcPr>
            <w:tcW w:w="1035" w:type="dxa"/>
            <w:noWrap/>
            <w:hideMark/>
          </w:tcPr>
          <w:p w14:paraId="1585DB6D" w14:textId="77777777" w:rsidR="00B56BD5" w:rsidRPr="00936DD6" w:rsidRDefault="00B56BD5" w:rsidP="00226AF6">
            <w:pPr>
              <w:rPr>
                <w:sz w:val="16"/>
              </w:rPr>
            </w:pPr>
          </w:p>
        </w:tc>
        <w:tc>
          <w:tcPr>
            <w:tcW w:w="5215" w:type="dxa"/>
            <w:noWrap/>
            <w:hideMark/>
          </w:tcPr>
          <w:p w14:paraId="4B3F96A6" w14:textId="77777777" w:rsidR="00B56BD5" w:rsidRPr="00936DD6" w:rsidRDefault="00B56BD5" w:rsidP="00226AF6">
            <w:pPr>
              <w:rPr>
                <w:sz w:val="16"/>
              </w:rPr>
            </w:pPr>
            <w:r w:rsidRPr="00936DD6">
              <w:rPr>
                <w:sz w:val="16"/>
              </w:rPr>
              <w:t>Binary (1 for true, 0 for false), Movies can have multiple genres</w:t>
            </w:r>
          </w:p>
        </w:tc>
      </w:tr>
      <w:tr w:rsidR="00B56BD5" w:rsidRPr="00936DD6" w14:paraId="33ED0F3E" w14:textId="77777777" w:rsidTr="00226AF6">
        <w:trPr>
          <w:trHeight w:val="288"/>
        </w:trPr>
        <w:tc>
          <w:tcPr>
            <w:tcW w:w="843" w:type="dxa"/>
            <w:noWrap/>
            <w:hideMark/>
          </w:tcPr>
          <w:p w14:paraId="03FC1EE0" w14:textId="77777777" w:rsidR="00B56BD5" w:rsidRPr="00936DD6" w:rsidRDefault="00B56BD5" w:rsidP="00226AF6">
            <w:pPr>
              <w:rPr>
                <w:sz w:val="16"/>
              </w:rPr>
            </w:pPr>
            <w:r w:rsidRPr="00936DD6">
              <w:rPr>
                <w:sz w:val="16"/>
              </w:rPr>
              <w:t>38</w:t>
            </w:r>
          </w:p>
        </w:tc>
        <w:tc>
          <w:tcPr>
            <w:tcW w:w="2257" w:type="dxa"/>
            <w:noWrap/>
            <w:hideMark/>
          </w:tcPr>
          <w:p w14:paraId="7A39181E" w14:textId="77777777" w:rsidR="00B56BD5" w:rsidRPr="00936DD6" w:rsidRDefault="00B56BD5" w:rsidP="00226AF6">
            <w:pPr>
              <w:rPr>
                <w:sz w:val="16"/>
              </w:rPr>
            </w:pPr>
            <w:r w:rsidRPr="00936DD6">
              <w:rPr>
                <w:sz w:val="16"/>
              </w:rPr>
              <w:t xml:space="preserve"> '</w:t>
            </w:r>
            <w:proofErr w:type="spellStart"/>
            <w:r w:rsidRPr="00936DD6">
              <w:rPr>
                <w:sz w:val="16"/>
              </w:rPr>
              <w:t>Genre_Documentary</w:t>
            </w:r>
            <w:proofErr w:type="spellEnd"/>
            <w:r w:rsidRPr="00936DD6">
              <w:rPr>
                <w:sz w:val="16"/>
              </w:rPr>
              <w:t>',</w:t>
            </w:r>
          </w:p>
        </w:tc>
        <w:tc>
          <w:tcPr>
            <w:tcW w:w="1035" w:type="dxa"/>
            <w:noWrap/>
            <w:hideMark/>
          </w:tcPr>
          <w:p w14:paraId="7B5F1F32" w14:textId="77777777" w:rsidR="00B56BD5" w:rsidRPr="00936DD6" w:rsidRDefault="00B56BD5" w:rsidP="00226AF6">
            <w:pPr>
              <w:rPr>
                <w:sz w:val="16"/>
              </w:rPr>
            </w:pPr>
          </w:p>
        </w:tc>
        <w:tc>
          <w:tcPr>
            <w:tcW w:w="5215" w:type="dxa"/>
            <w:noWrap/>
            <w:hideMark/>
          </w:tcPr>
          <w:p w14:paraId="0B3CBB60" w14:textId="77777777" w:rsidR="00B56BD5" w:rsidRPr="00936DD6" w:rsidRDefault="00B56BD5" w:rsidP="00226AF6">
            <w:pPr>
              <w:rPr>
                <w:sz w:val="16"/>
              </w:rPr>
            </w:pPr>
            <w:r w:rsidRPr="00936DD6">
              <w:rPr>
                <w:sz w:val="16"/>
              </w:rPr>
              <w:t>Binary (1 for true, 0 for false), Movies can have multiple genres</w:t>
            </w:r>
          </w:p>
        </w:tc>
      </w:tr>
      <w:tr w:rsidR="00B56BD5" w:rsidRPr="00936DD6" w14:paraId="519E80F9" w14:textId="77777777" w:rsidTr="00226AF6">
        <w:trPr>
          <w:trHeight w:val="288"/>
        </w:trPr>
        <w:tc>
          <w:tcPr>
            <w:tcW w:w="843" w:type="dxa"/>
            <w:noWrap/>
            <w:hideMark/>
          </w:tcPr>
          <w:p w14:paraId="286E8E4C" w14:textId="77777777" w:rsidR="00B56BD5" w:rsidRPr="00936DD6" w:rsidRDefault="00B56BD5" w:rsidP="00226AF6">
            <w:pPr>
              <w:rPr>
                <w:sz w:val="16"/>
              </w:rPr>
            </w:pPr>
            <w:r w:rsidRPr="00936DD6">
              <w:rPr>
                <w:sz w:val="16"/>
              </w:rPr>
              <w:t>39</w:t>
            </w:r>
          </w:p>
        </w:tc>
        <w:tc>
          <w:tcPr>
            <w:tcW w:w="2257" w:type="dxa"/>
            <w:noWrap/>
            <w:hideMark/>
          </w:tcPr>
          <w:p w14:paraId="3455CC1B" w14:textId="77777777" w:rsidR="00B56BD5" w:rsidRPr="00936DD6" w:rsidRDefault="00B56BD5" w:rsidP="00226AF6">
            <w:pPr>
              <w:rPr>
                <w:sz w:val="16"/>
              </w:rPr>
            </w:pPr>
            <w:r w:rsidRPr="00936DD6">
              <w:rPr>
                <w:sz w:val="16"/>
              </w:rPr>
              <w:t xml:space="preserve"> '</w:t>
            </w:r>
            <w:proofErr w:type="spellStart"/>
            <w:r w:rsidRPr="00936DD6">
              <w:rPr>
                <w:sz w:val="16"/>
              </w:rPr>
              <w:t>Genre_Other</w:t>
            </w:r>
            <w:proofErr w:type="spellEnd"/>
            <w:r w:rsidRPr="00936DD6">
              <w:rPr>
                <w:sz w:val="16"/>
              </w:rPr>
              <w:t>',</w:t>
            </w:r>
          </w:p>
        </w:tc>
        <w:tc>
          <w:tcPr>
            <w:tcW w:w="1035" w:type="dxa"/>
            <w:noWrap/>
            <w:hideMark/>
          </w:tcPr>
          <w:p w14:paraId="5A84011F" w14:textId="77777777" w:rsidR="00B56BD5" w:rsidRPr="00936DD6" w:rsidRDefault="00B56BD5" w:rsidP="00226AF6">
            <w:pPr>
              <w:rPr>
                <w:sz w:val="16"/>
              </w:rPr>
            </w:pPr>
          </w:p>
        </w:tc>
        <w:tc>
          <w:tcPr>
            <w:tcW w:w="5215" w:type="dxa"/>
            <w:noWrap/>
            <w:hideMark/>
          </w:tcPr>
          <w:p w14:paraId="152BEFE2" w14:textId="77777777" w:rsidR="00B56BD5" w:rsidRPr="00936DD6" w:rsidRDefault="00B56BD5" w:rsidP="00226AF6">
            <w:pPr>
              <w:rPr>
                <w:sz w:val="16"/>
              </w:rPr>
            </w:pPr>
            <w:r w:rsidRPr="00936DD6">
              <w:rPr>
                <w:sz w:val="16"/>
              </w:rPr>
              <w:t>Binary (1 for true, 0 for false), Movies can have multiple genres</w:t>
            </w:r>
          </w:p>
        </w:tc>
      </w:tr>
      <w:tr w:rsidR="00B56BD5" w:rsidRPr="00936DD6" w14:paraId="5ED8CF8F" w14:textId="77777777" w:rsidTr="00226AF6">
        <w:trPr>
          <w:trHeight w:val="288"/>
        </w:trPr>
        <w:tc>
          <w:tcPr>
            <w:tcW w:w="843" w:type="dxa"/>
            <w:noWrap/>
            <w:hideMark/>
          </w:tcPr>
          <w:p w14:paraId="48C6C26C" w14:textId="77777777" w:rsidR="00B56BD5" w:rsidRPr="00936DD6" w:rsidRDefault="00B56BD5" w:rsidP="00226AF6">
            <w:pPr>
              <w:rPr>
                <w:sz w:val="16"/>
              </w:rPr>
            </w:pPr>
            <w:r w:rsidRPr="00936DD6">
              <w:rPr>
                <w:sz w:val="16"/>
              </w:rPr>
              <w:t>40</w:t>
            </w:r>
          </w:p>
        </w:tc>
        <w:tc>
          <w:tcPr>
            <w:tcW w:w="2257" w:type="dxa"/>
            <w:noWrap/>
            <w:hideMark/>
          </w:tcPr>
          <w:p w14:paraId="0C1D8DA4" w14:textId="77777777" w:rsidR="00B56BD5" w:rsidRPr="00936DD6" w:rsidRDefault="00B56BD5" w:rsidP="00226AF6">
            <w:pPr>
              <w:rPr>
                <w:sz w:val="16"/>
              </w:rPr>
            </w:pPr>
            <w:r w:rsidRPr="00936DD6">
              <w:rPr>
                <w:sz w:val="16"/>
              </w:rPr>
              <w:t xml:space="preserve"> '</w:t>
            </w:r>
            <w:proofErr w:type="spellStart"/>
            <w:r w:rsidRPr="00936DD6">
              <w:rPr>
                <w:sz w:val="16"/>
              </w:rPr>
              <w:t>Rated_G_PG</w:t>
            </w:r>
            <w:proofErr w:type="spellEnd"/>
            <w:r w:rsidRPr="00936DD6">
              <w:rPr>
                <w:sz w:val="16"/>
              </w:rPr>
              <w:t>',</w:t>
            </w:r>
          </w:p>
        </w:tc>
        <w:tc>
          <w:tcPr>
            <w:tcW w:w="1035" w:type="dxa"/>
            <w:noWrap/>
            <w:hideMark/>
          </w:tcPr>
          <w:p w14:paraId="64CF8F56" w14:textId="77777777" w:rsidR="00B56BD5" w:rsidRPr="00936DD6" w:rsidRDefault="00B56BD5" w:rsidP="00226AF6">
            <w:pPr>
              <w:rPr>
                <w:sz w:val="16"/>
              </w:rPr>
            </w:pPr>
          </w:p>
        </w:tc>
        <w:tc>
          <w:tcPr>
            <w:tcW w:w="5215" w:type="dxa"/>
            <w:noWrap/>
            <w:hideMark/>
          </w:tcPr>
          <w:p w14:paraId="09BAD061" w14:textId="77777777" w:rsidR="00B56BD5" w:rsidRPr="00936DD6" w:rsidRDefault="00B56BD5" w:rsidP="00226AF6">
            <w:pPr>
              <w:rPr>
                <w:sz w:val="16"/>
              </w:rPr>
            </w:pPr>
            <w:r w:rsidRPr="00936DD6">
              <w:rPr>
                <w:sz w:val="16"/>
              </w:rPr>
              <w:t>Binary (1 for true, 0 for false)</w:t>
            </w:r>
          </w:p>
        </w:tc>
      </w:tr>
      <w:tr w:rsidR="00B56BD5" w:rsidRPr="00936DD6" w14:paraId="3CF7CCDE" w14:textId="77777777" w:rsidTr="00226AF6">
        <w:trPr>
          <w:trHeight w:val="288"/>
        </w:trPr>
        <w:tc>
          <w:tcPr>
            <w:tcW w:w="843" w:type="dxa"/>
            <w:noWrap/>
            <w:hideMark/>
          </w:tcPr>
          <w:p w14:paraId="3E9F953D" w14:textId="77777777" w:rsidR="00B56BD5" w:rsidRPr="00936DD6" w:rsidRDefault="00B56BD5" w:rsidP="00226AF6">
            <w:pPr>
              <w:rPr>
                <w:sz w:val="16"/>
              </w:rPr>
            </w:pPr>
            <w:r w:rsidRPr="00936DD6">
              <w:rPr>
                <w:sz w:val="16"/>
              </w:rPr>
              <w:t>41</w:t>
            </w:r>
          </w:p>
        </w:tc>
        <w:tc>
          <w:tcPr>
            <w:tcW w:w="2257" w:type="dxa"/>
            <w:noWrap/>
            <w:hideMark/>
          </w:tcPr>
          <w:p w14:paraId="0B2D1B68" w14:textId="77777777" w:rsidR="00B56BD5" w:rsidRPr="00936DD6" w:rsidRDefault="00B56BD5" w:rsidP="00226AF6">
            <w:pPr>
              <w:rPr>
                <w:sz w:val="16"/>
              </w:rPr>
            </w:pPr>
            <w:r w:rsidRPr="00936DD6">
              <w:rPr>
                <w:sz w:val="16"/>
              </w:rPr>
              <w:t xml:space="preserve"> 'Rated_PG-13',</w:t>
            </w:r>
          </w:p>
        </w:tc>
        <w:tc>
          <w:tcPr>
            <w:tcW w:w="1035" w:type="dxa"/>
            <w:noWrap/>
            <w:hideMark/>
          </w:tcPr>
          <w:p w14:paraId="5C811AE1" w14:textId="77777777" w:rsidR="00B56BD5" w:rsidRPr="00936DD6" w:rsidRDefault="00B56BD5" w:rsidP="00226AF6">
            <w:pPr>
              <w:rPr>
                <w:sz w:val="16"/>
              </w:rPr>
            </w:pPr>
          </w:p>
        </w:tc>
        <w:tc>
          <w:tcPr>
            <w:tcW w:w="5215" w:type="dxa"/>
            <w:noWrap/>
            <w:hideMark/>
          </w:tcPr>
          <w:p w14:paraId="5FF1091F" w14:textId="77777777" w:rsidR="00B56BD5" w:rsidRPr="00936DD6" w:rsidRDefault="00B56BD5" w:rsidP="00226AF6">
            <w:pPr>
              <w:rPr>
                <w:sz w:val="16"/>
              </w:rPr>
            </w:pPr>
            <w:r w:rsidRPr="00936DD6">
              <w:rPr>
                <w:sz w:val="16"/>
              </w:rPr>
              <w:t>Binary (1 for true, 0 for false)</w:t>
            </w:r>
          </w:p>
        </w:tc>
      </w:tr>
      <w:tr w:rsidR="00B56BD5" w:rsidRPr="00936DD6" w14:paraId="3D282D21" w14:textId="77777777" w:rsidTr="00226AF6">
        <w:trPr>
          <w:trHeight w:val="288"/>
        </w:trPr>
        <w:tc>
          <w:tcPr>
            <w:tcW w:w="843" w:type="dxa"/>
            <w:noWrap/>
            <w:hideMark/>
          </w:tcPr>
          <w:p w14:paraId="097B3BFD" w14:textId="77777777" w:rsidR="00B56BD5" w:rsidRPr="00936DD6" w:rsidRDefault="00B56BD5" w:rsidP="00226AF6">
            <w:pPr>
              <w:rPr>
                <w:sz w:val="16"/>
              </w:rPr>
            </w:pPr>
            <w:r w:rsidRPr="00936DD6">
              <w:rPr>
                <w:sz w:val="16"/>
              </w:rPr>
              <w:t>42</w:t>
            </w:r>
          </w:p>
        </w:tc>
        <w:tc>
          <w:tcPr>
            <w:tcW w:w="2257" w:type="dxa"/>
            <w:noWrap/>
            <w:hideMark/>
          </w:tcPr>
          <w:p w14:paraId="57B91C7F" w14:textId="77777777" w:rsidR="00B56BD5" w:rsidRPr="00936DD6" w:rsidRDefault="00B56BD5" w:rsidP="00226AF6">
            <w:pPr>
              <w:rPr>
                <w:sz w:val="16"/>
              </w:rPr>
            </w:pPr>
            <w:r w:rsidRPr="00936DD6">
              <w:rPr>
                <w:sz w:val="16"/>
              </w:rPr>
              <w:t xml:space="preserve"> '</w:t>
            </w:r>
            <w:proofErr w:type="spellStart"/>
            <w:r w:rsidRPr="00936DD6">
              <w:rPr>
                <w:sz w:val="16"/>
              </w:rPr>
              <w:t>Rated_R</w:t>
            </w:r>
            <w:proofErr w:type="spellEnd"/>
            <w:r w:rsidRPr="00936DD6">
              <w:rPr>
                <w:sz w:val="16"/>
              </w:rPr>
              <w:t>',</w:t>
            </w:r>
          </w:p>
        </w:tc>
        <w:tc>
          <w:tcPr>
            <w:tcW w:w="1035" w:type="dxa"/>
            <w:noWrap/>
            <w:hideMark/>
          </w:tcPr>
          <w:p w14:paraId="738707D4" w14:textId="77777777" w:rsidR="00B56BD5" w:rsidRPr="00936DD6" w:rsidRDefault="00B56BD5" w:rsidP="00226AF6">
            <w:pPr>
              <w:rPr>
                <w:sz w:val="16"/>
              </w:rPr>
            </w:pPr>
          </w:p>
        </w:tc>
        <w:tc>
          <w:tcPr>
            <w:tcW w:w="5215" w:type="dxa"/>
            <w:noWrap/>
            <w:hideMark/>
          </w:tcPr>
          <w:p w14:paraId="1E444C19" w14:textId="77777777" w:rsidR="00B56BD5" w:rsidRPr="00936DD6" w:rsidRDefault="00B56BD5" w:rsidP="00226AF6">
            <w:pPr>
              <w:rPr>
                <w:sz w:val="16"/>
              </w:rPr>
            </w:pPr>
            <w:r w:rsidRPr="00936DD6">
              <w:rPr>
                <w:sz w:val="16"/>
              </w:rPr>
              <w:t>Binary (1 for true, 0 for false)</w:t>
            </w:r>
          </w:p>
        </w:tc>
      </w:tr>
      <w:tr w:rsidR="00B56BD5" w:rsidRPr="00936DD6" w14:paraId="7D4F1537" w14:textId="77777777" w:rsidTr="00226AF6">
        <w:trPr>
          <w:trHeight w:val="288"/>
        </w:trPr>
        <w:tc>
          <w:tcPr>
            <w:tcW w:w="843" w:type="dxa"/>
            <w:noWrap/>
            <w:hideMark/>
          </w:tcPr>
          <w:p w14:paraId="495820DB" w14:textId="77777777" w:rsidR="00B56BD5" w:rsidRPr="00936DD6" w:rsidRDefault="00B56BD5" w:rsidP="00226AF6">
            <w:pPr>
              <w:rPr>
                <w:sz w:val="16"/>
              </w:rPr>
            </w:pPr>
            <w:r w:rsidRPr="00936DD6">
              <w:rPr>
                <w:sz w:val="16"/>
              </w:rPr>
              <w:t>43</w:t>
            </w:r>
          </w:p>
        </w:tc>
        <w:tc>
          <w:tcPr>
            <w:tcW w:w="2257" w:type="dxa"/>
            <w:noWrap/>
            <w:hideMark/>
          </w:tcPr>
          <w:p w14:paraId="54F1518A" w14:textId="77777777" w:rsidR="00B56BD5" w:rsidRPr="00936DD6" w:rsidRDefault="00B56BD5" w:rsidP="00226AF6">
            <w:pPr>
              <w:rPr>
                <w:sz w:val="16"/>
              </w:rPr>
            </w:pPr>
            <w:r w:rsidRPr="00936DD6">
              <w:rPr>
                <w:sz w:val="16"/>
              </w:rPr>
              <w:t xml:space="preserve"> '</w:t>
            </w:r>
            <w:proofErr w:type="spellStart"/>
            <w:r w:rsidRPr="00936DD6">
              <w:rPr>
                <w:sz w:val="16"/>
              </w:rPr>
              <w:t>Rated_Other</w:t>
            </w:r>
            <w:proofErr w:type="spellEnd"/>
            <w:r w:rsidRPr="00936DD6">
              <w:rPr>
                <w:sz w:val="16"/>
              </w:rPr>
              <w:t>',</w:t>
            </w:r>
          </w:p>
        </w:tc>
        <w:tc>
          <w:tcPr>
            <w:tcW w:w="1035" w:type="dxa"/>
            <w:noWrap/>
            <w:hideMark/>
          </w:tcPr>
          <w:p w14:paraId="48D20F1F" w14:textId="77777777" w:rsidR="00B56BD5" w:rsidRPr="00936DD6" w:rsidRDefault="00B56BD5" w:rsidP="00226AF6">
            <w:pPr>
              <w:rPr>
                <w:sz w:val="16"/>
              </w:rPr>
            </w:pPr>
          </w:p>
        </w:tc>
        <w:tc>
          <w:tcPr>
            <w:tcW w:w="5215" w:type="dxa"/>
            <w:noWrap/>
            <w:hideMark/>
          </w:tcPr>
          <w:p w14:paraId="3D9AF8FF" w14:textId="77777777" w:rsidR="00B56BD5" w:rsidRPr="00936DD6" w:rsidRDefault="00B56BD5" w:rsidP="00226AF6">
            <w:pPr>
              <w:rPr>
                <w:sz w:val="16"/>
              </w:rPr>
            </w:pPr>
            <w:r w:rsidRPr="00936DD6">
              <w:rPr>
                <w:sz w:val="16"/>
              </w:rPr>
              <w:t>Binary (1 for true, 0 for false)</w:t>
            </w:r>
          </w:p>
        </w:tc>
      </w:tr>
      <w:tr w:rsidR="00B56BD5" w:rsidRPr="00936DD6" w14:paraId="52ED2B32" w14:textId="77777777" w:rsidTr="00226AF6">
        <w:trPr>
          <w:trHeight w:val="288"/>
        </w:trPr>
        <w:tc>
          <w:tcPr>
            <w:tcW w:w="843" w:type="dxa"/>
            <w:noWrap/>
            <w:hideMark/>
          </w:tcPr>
          <w:p w14:paraId="5DEDE33A" w14:textId="77777777" w:rsidR="00B56BD5" w:rsidRPr="00936DD6" w:rsidRDefault="00B56BD5" w:rsidP="00226AF6">
            <w:pPr>
              <w:rPr>
                <w:sz w:val="16"/>
              </w:rPr>
            </w:pPr>
            <w:r w:rsidRPr="00936DD6">
              <w:rPr>
                <w:sz w:val="16"/>
              </w:rPr>
              <w:t>44</w:t>
            </w:r>
          </w:p>
        </w:tc>
        <w:tc>
          <w:tcPr>
            <w:tcW w:w="2257" w:type="dxa"/>
            <w:noWrap/>
            <w:hideMark/>
          </w:tcPr>
          <w:p w14:paraId="0A3318D7" w14:textId="77777777" w:rsidR="00B56BD5" w:rsidRPr="00936DD6" w:rsidRDefault="00B56BD5" w:rsidP="00226AF6">
            <w:pPr>
              <w:rPr>
                <w:sz w:val="16"/>
              </w:rPr>
            </w:pPr>
            <w:r w:rsidRPr="00936DD6">
              <w:rPr>
                <w:sz w:val="16"/>
              </w:rPr>
              <w:t xml:space="preserve"> '</w:t>
            </w:r>
            <w:proofErr w:type="spellStart"/>
            <w:r w:rsidRPr="00936DD6">
              <w:rPr>
                <w:sz w:val="16"/>
              </w:rPr>
              <w:t>Rated_category</w:t>
            </w:r>
            <w:proofErr w:type="spellEnd"/>
            <w:r w:rsidRPr="00936DD6">
              <w:rPr>
                <w:sz w:val="16"/>
              </w:rPr>
              <w:t>',</w:t>
            </w:r>
          </w:p>
        </w:tc>
        <w:tc>
          <w:tcPr>
            <w:tcW w:w="1035" w:type="dxa"/>
            <w:noWrap/>
            <w:hideMark/>
          </w:tcPr>
          <w:p w14:paraId="654CB1BE" w14:textId="77777777" w:rsidR="00B56BD5" w:rsidRPr="00936DD6" w:rsidRDefault="00B56BD5" w:rsidP="00226AF6">
            <w:pPr>
              <w:rPr>
                <w:sz w:val="16"/>
              </w:rPr>
            </w:pPr>
          </w:p>
        </w:tc>
        <w:tc>
          <w:tcPr>
            <w:tcW w:w="5215" w:type="dxa"/>
            <w:noWrap/>
            <w:hideMark/>
          </w:tcPr>
          <w:p w14:paraId="4A4BA45C" w14:textId="77777777" w:rsidR="00B56BD5" w:rsidRPr="00936DD6" w:rsidRDefault="00B56BD5" w:rsidP="00226AF6">
            <w:pPr>
              <w:rPr>
                <w:sz w:val="16"/>
              </w:rPr>
            </w:pPr>
            <w:r w:rsidRPr="00936DD6">
              <w:rPr>
                <w:sz w:val="16"/>
              </w:rPr>
              <w:t>Categorial variable for Rated (different from column "Rated", limits to only P, PG, PG-13, R, and Other)</w:t>
            </w:r>
          </w:p>
        </w:tc>
      </w:tr>
      <w:tr w:rsidR="00B56BD5" w:rsidRPr="00936DD6" w14:paraId="61C73E18" w14:textId="77777777" w:rsidTr="00226AF6">
        <w:trPr>
          <w:trHeight w:val="288"/>
        </w:trPr>
        <w:tc>
          <w:tcPr>
            <w:tcW w:w="843" w:type="dxa"/>
            <w:noWrap/>
            <w:hideMark/>
          </w:tcPr>
          <w:p w14:paraId="6F9F0BD5" w14:textId="77777777" w:rsidR="00B56BD5" w:rsidRPr="00936DD6" w:rsidRDefault="00B56BD5" w:rsidP="00226AF6">
            <w:pPr>
              <w:rPr>
                <w:sz w:val="16"/>
              </w:rPr>
            </w:pPr>
            <w:r w:rsidRPr="00936DD6">
              <w:rPr>
                <w:sz w:val="16"/>
              </w:rPr>
              <w:t>45</w:t>
            </w:r>
          </w:p>
        </w:tc>
        <w:tc>
          <w:tcPr>
            <w:tcW w:w="2257" w:type="dxa"/>
            <w:noWrap/>
            <w:hideMark/>
          </w:tcPr>
          <w:p w14:paraId="4395CF15" w14:textId="77777777" w:rsidR="00B56BD5" w:rsidRPr="00936DD6" w:rsidRDefault="00B56BD5" w:rsidP="00226AF6">
            <w:pPr>
              <w:rPr>
                <w:sz w:val="16"/>
              </w:rPr>
            </w:pPr>
            <w:r w:rsidRPr="00936DD6">
              <w:rPr>
                <w:sz w:val="16"/>
              </w:rPr>
              <w:t xml:space="preserve"> '</w:t>
            </w:r>
            <w:proofErr w:type="spellStart"/>
            <w:r w:rsidRPr="00936DD6">
              <w:rPr>
                <w:sz w:val="16"/>
              </w:rPr>
              <w:t>Actors_short</w:t>
            </w:r>
            <w:proofErr w:type="spellEnd"/>
            <w:r w:rsidRPr="00936DD6">
              <w:rPr>
                <w:sz w:val="16"/>
              </w:rPr>
              <w:t>',</w:t>
            </w:r>
          </w:p>
        </w:tc>
        <w:tc>
          <w:tcPr>
            <w:tcW w:w="1035" w:type="dxa"/>
            <w:noWrap/>
            <w:hideMark/>
          </w:tcPr>
          <w:p w14:paraId="65363743" w14:textId="77777777" w:rsidR="00B56BD5" w:rsidRPr="00936DD6" w:rsidRDefault="00B56BD5" w:rsidP="00226AF6">
            <w:pPr>
              <w:rPr>
                <w:sz w:val="16"/>
              </w:rPr>
            </w:pPr>
          </w:p>
        </w:tc>
        <w:tc>
          <w:tcPr>
            <w:tcW w:w="5215" w:type="dxa"/>
            <w:noWrap/>
            <w:hideMark/>
          </w:tcPr>
          <w:p w14:paraId="6BF2EEFD" w14:textId="77777777" w:rsidR="00B56BD5" w:rsidRPr="00936DD6" w:rsidRDefault="00B56BD5" w:rsidP="00226AF6">
            <w:pPr>
              <w:rPr>
                <w:sz w:val="16"/>
              </w:rPr>
            </w:pPr>
            <w:r w:rsidRPr="00936DD6">
              <w:rPr>
                <w:sz w:val="16"/>
              </w:rPr>
              <w:t>I limited number of Actors to 5.</w:t>
            </w:r>
          </w:p>
        </w:tc>
      </w:tr>
      <w:tr w:rsidR="00B56BD5" w:rsidRPr="00936DD6" w14:paraId="1F8182B4" w14:textId="77777777" w:rsidTr="00226AF6">
        <w:trPr>
          <w:trHeight w:val="288"/>
        </w:trPr>
        <w:tc>
          <w:tcPr>
            <w:tcW w:w="843" w:type="dxa"/>
            <w:noWrap/>
            <w:hideMark/>
          </w:tcPr>
          <w:p w14:paraId="33A604FF" w14:textId="77777777" w:rsidR="00B56BD5" w:rsidRPr="00936DD6" w:rsidRDefault="00B56BD5" w:rsidP="00226AF6">
            <w:pPr>
              <w:rPr>
                <w:sz w:val="16"/>
              </w:rPr>
            </w:pPr>
            <w:r w:rsidRPr="00936DD6">
              <w:rPr>
                <w:sz w:val="16"/>
              </w:rPr>
              <w:t>46</w:t>
            </w:r>
          </w:p>
        </w:tc>
        <w:tc>
          <w:tcPr>
            <w:tcW w:w="2257" w:type="dxa"/>
            <w:noWrap/>
            <w:hideMark/>
          </w:tcPr>
          <w:p w14:paraId="031A8228" w14:textId="77777777" w:rsidR="00B56BD5" w:rsidRPr="00936DD6" w:rsidRDefault="00B56BD5" w:rsidP="00226AF6">
            <w:pPr>
              <w:rPr>
                <w:sz w:val="16"/>
              </w:rPr>
            </w:pPr>
            <w:r w:rsidRPr="00936DD6">
              <w:rPr>
                <w:sz w:val="16"/>
              </w:rPr>
              <w:t xml:space="preserve"> '</w:t>
            </w:r>
            <w:proofErr w:type="spellStart"/>
            <w:r w:rsidRPr="00936DD6">
              <w:rPr>
                <w:sz w:val="16"/>
              </w:rPr>
              <w:t>Nominated_Major</w:t>
            </w:r>
            <w:proofErr w:type="spellEnd"/>
            <w:r w:rsidRPr="00936DD6">
              <w:rPr>
                <w:sz w:val="16"/>
              </w:rPr>
              <w:t>',</w:t>
            </w:r>
          </w:p>
        </w:tc>
        <w:tc>
          <w:tcPr>
            <w:tcW w:w="1035" w:type="dxa"/>
            <w:noWrap/>
            <w:hideMark/>
          </w:tcPr>
          <w:p w14:paraId="2AFFF201" w14:textId="77777777" w:rsidR="00B56BD5" w:rsidRPr="00936DD6" w:rsidRDefault="00B56BD5" w:rsidP="00226AF6">
            <w:pPr>
              <w:rPr>
                <w:sz w:val="16"/>
              </w:rPr>
            </w:pPr>
          </w:p>
        </w:tc>
        <w:tc>
          <w:tcPr>
            <w:tcW w:w="5215" w:type="dxa"/>
            <w:noWrap/>
            <w:hideMark/>
          </w:tcPr>
          <w:p w14:paraId="37F3D00E" w14:textId="77777777" w:rsidR="00B56BD5" w:rsidRPr="00936DD6" w:rsidRDefault="00B56BD5" w:rsidP="00226AF6">
            <w:pPr>
              <w:rPr>
                <w:sz w:val="16"/>
              </w:rPr>
            </w:pPr>
            <w:r w:rsidRPr="00936DD6">
              <w:rPr>
                <w:sz w:val="16"/>
              </w:rPr>
              <w:t>From Awards column, number of major award nominations</w:t>
            </w:r>
          </w:p>
        </w:tc>
      </w:tr>
      <w:tr w:rsidR="00B56BD5" w:rsidRPr="00936DD6" w14:paraId="754B6DB1" w14:textId="77777777" w:rsidTr="00226AF6">
        <w:trPr>
          <w:trHeight w:val="288"/>
        </w:trPr>
        <w:tc>
          <w:tcPr>
            <w:tcW w:w="843" w:type="dxa"/>
            <w:noWrap/>
            <w:hideMark/>
          </w:tcPr>
          <w:p w14:paraId="467FF028" w14:textId="77777777" w:rsidR="00B56BD5" w:rsidRPr="00936DD6" w:rsidRDefault="00B56BD5" w:rsidP="00226AF6">
            <w:pPr>
              <w:rPr>
                <w:sz w:val="16"/>
              </w:rPr>
            </w:pPr>
            <w:r w:rsidRPr="00936DD6">
              <w:rPr>
                <w:sz w:val="16"/>
              </w:rPr>
              <w:t>47</w:t>
            </w:r>
          </w:p>
        </w:tc>
        <w:tc>
          <w:tcPr>
            <w:tcW w:w="2257" w:type="dxa"/>
            <w:noWrap/>
            <w:hideMark/>
          </w:tcPr>
          <w:p w14:paraId="352D1449" w14:textId="77777777" w:rsidR="00B56BD5" w:rsidRPr="00936DD6" w:rsidRDefault="00B56BD5" w:rsidP="00226AF6">
            <w:pPr>
              <w:rPr>
                <w:sz w:val="16"/>
              </w:rPr>
            </w:pPr>
            <w:r w:rsidRPr="00936DD6">
              <w:rPr>
                <w:sz w:val="16"/>
              </w:rPr>
              <w:t xml:space="preserve"> '</w:t>
            </w:r>
            <w:proofErr w:type="spellStart"/>
            <w:r w:rsidRPr="00936DD6">
              <w:rPr>
                <w:sz w:val="16"/>
              </w:rPr>
              <w:t>Won_Major</w:t>
            </w:r>
            <w:proofErr w:type="spellEnd"/>
            <w:r w:rsidRPr="00936DD6">
              <w:rPr>
                <w:sz w:val="16"/>
              </w:rPr>
              <w:t>',</w:t>
            </w:r>
          </w:p>
        </w:tc>
        <w:tc>
          <w:tcPr>
            <w:tcW w:w="1035" w:type="dxa"/>
            <w:noWrap/>
            <w:hideMark/>
          </w:tcPr>
          <w:p w14:paraId="1D7001A0" w14:textId="77777777" w:rsidR="00B56BD5" w:rsidRPr="00936DD6" w:rsidRDefault="00B56BD5" w:rsidP="00226AF6">
            <w:pPr>
              <w:rPr>
                <w:sz w:val="16"/>
              </w:rPr>
            </w:pPr>
          </w:p>
        </w:tc>
        <w:tc>
          <w:tcPr>
            <w:tcW w:w="5215" w:type="dxa"/>
            <w:noWrap/>
            <w:hideMark/>
          </w:tcPr>
          <w:p w14:paraId="6CFB0714" w14:textId="77777777" w:rsidR="00B56BD5" w:rsidRPr="00936DD6" w:rsidRDefault="00B56BD5" w:rsidP="00226AF6">
            <w:pPr>
              <w:rPr>
                <w:sz w:val="16"/>
              </w:rPr>
            </w:pPr>
            <w:r w:rsidRPr="00936DD6">
              <w:rPr>
                <w:sz w:val="16"/>
              </w:rPr>
              <w:t>From Awards column, number of major award wins</w:t>
            </w:r>
          </w:p>
        </w:tc>
      </w:tr>
      <w:tr w:rsidR="00B56BD5" w:rsidRPr="00936DD6" w14:paraId="7419D156" w14:textId="77777777" w:rsidTr="00226AF6">
        <w:trPr>
          <w:trHeight w:val="288"/>
        </w:trPr>
        <w:tc>
          <w:tcPr>
            <w:tcW w:w="843" w:type="dxa"/>
            <w:noWrap/>
            <w:hideMark/>
          </w:tcPr>
          <w:p w14:paraId="69BC2100" w14:textId="77777777" w:rsidR="00B56BD5" w:rsidRPr="00936DD6" w:rsidRDefault="00B56BD5" w:rsidP="00226AF6">
            <w:pPr>
              <w:rPr>
                <w:sz w:val="16"/>
              </w:rPr>
            </w:pPr>
            <w:r w:rsidRPr="00936DD6">
              <w:rPr>
                <w:sz w:val="16"/>
              </w:rPr>
              <w:t>48</w:t>
            </w:r>
          </w:p>
        </w:tc>
        <w:tc>
          <w:tcPr>
            <w:tcW w:w="2257" w:type="dxa"/>
            <w:noWrap/>
            <w:hideMark/>
          </w:tcPr>
          <w:p w14:paraId="714AE705" w14:textId="77777777" w:rsidR="00B56BD5" w:rsidRPr="00936DD6" w:rsidRDefault="00B56BD5" w:rsidP="00226AF6">
            <w:pPr>
              <w:rPr>
                <w:sz w:val="16"/>
              </w:rPr>
            </w:pPr>
            <w:r w:rsidRPr="00936DD6">
              <w:rPr>
                <w:sz w:val="16"/>
              </w:rPr>
              <w:t xml:space="preserve"> '</w:t>
            </w:r>
            <w:proofErr w:type="spellStart"/>
            <w:r w:rsidRPr="00936DD6">
              <w:rPr>
                <w:sz w:val="16"/>
              </w:rPr>
              <w:t>Nominated_Minor</w:t>
            </w:r>
            <w:proofErr w:type="spellEnd"/>
            <w:r w:rsidRPr="00936DD6">
              <w:rPr>
                <w:sz w:val="16"/>
              </w:rPr>
              <w:t>',</w:t>
            </w:r>
          </w:p>
        </w:tc>
        <w:tc>
          <w:tcPr>
            <w:tcW w:w="1035" w:type="dxa"/>
            <w:noWrap/>
            <w:hideMark/>
          </w:tcPr>
          <w:p w14:paraId="618DABD7" w14:textId="77777777" w:rsidR="00B56BD5" w:rsidRPr="00936DD6" w:rsidRDefault="00B56BD5" w:rsidP="00226AF6">
            <w:pPr>
              <w:rPr>
                <w:sz w:val="16"/>
              </w:rPr>
            </w:pPr>
          </w:p>
        </w:tc>
        <w:tc>
          <w:tcPr>
            <w:tcW w:w="5215" w:type="dxa"/>
            <w:noWrap/>
            <w:hideMark/>
          </w:tcPr>
          <w:p w14:paraId="13064F38" w14:textId="77777777" w:rsidR="00B56BD5" w:rsidRPr="00936DD6" w:rsidRDefault="00B56BD5" w:rsidP="00226AF6">
            <w:pPr>
              <w:rPr>
                <w:sz w:val="16"/>
              </w:rPr>
            </w:pPr>
            <w:r w:rsidRPr="00936DD6">
              <w:rPr>
                <w:sz w:val="16"/>
              </w:rPr>
              <w:t>From Awards column, number of minor award nominations</w:t>
            </w:r>
          </w:p>
        </w:tc>
      </w:tr>
      <w:tr w:rsidR="00B56BD5" w:rsidRPr="00936DD6" w14:paraId="14F7FE7C" w14:textId="77777777" w:rsidTr="00226AF6">
        <w:trPr>
          <w:trHeight w:val="288"/>
        </w:trPr>
        <w:tc>
          <w:tcPr>
            <w:tcW w:w="843" w:type="dxa"/>
            <w:noWrap/>
            <w:hideMark/>
          </w:tcPr>
          <w:p w14:paraId="1D80C0B6" w14:textId="77777777" w:rsidR="00B56BD5" w:rsidRPr="00936DD6" w:rsidRDefault="00B56BD5" w:rsidP="00226AF6">
            <w:pPr>
              <w:rPr>
                <w:sz w:val="16"/>
              </w:rPr>
            </w:pPr>
            <w:r w:rsidRPr="00936DD6">
              <w:rPr>
                <w:sz w:val="16"/>
              </w:rPr>
              <w:t>49</w:t>
            </w:r>
          </w:p>
        </w:tc>
        <w:tc>
          <w:tcPr>
            <w:tcW w:w="2257" w:type="dxa"/>
            <w:noWrap/>
            <w:hideMark/>
          </w:tcPr>
          <w:p w14:paraId="6F6DD251" w14:textId="77777777" w:rsidR="00B56BD5" w:rsidRPr="00936DD6" w:rsidRDefault="00B56BD5" w:rsidP="00226AF6">
            <w:pPr>
              <w:rPr>
                <w:sz w:val="16"/>
              </w:rPr>
            </w:pPr>
            <w:r w:rsidRPr="00936DD6">
              <w:rPr>
                <w:sz w:val="16"/>
              </w:rPr>
              <w:t xml:space="preserve"> '</w:t>
            </w:r>
            <w:proofErr w:type="spellStart"/>
            <w:r w:rsidRPr="00936DD6">
              <w:rPr>
                <w:sz w:val="16"/>
              </w:rPr>
              <w:t>Won_Minor</w:t>
            </w:r>
            <w:proofErr w:type="spellEnd"/>
            <w:r w:rsidRPr="00936DD6">
              <w:rPr>
                <w:sz w:val="16"/>
              </w:rPr>
              <w:t>',</w:t>
            </w:r>
          </w:p>
        </w:tc>
        <w:tc>
          <w:tcPr>
            <w:tcW w:w="1035" w:type="dxa"/>
            <w:noWrap/>
            <w:hideMark/>
          </w:tcPr>
          <w:p w14:paraId="632A6336" w14:textId="77777777" w:rsidR="00B56BD5" w:rsidRPr="00936DD6" w:rsidRDefault="00B56BD5" w:rsidP="00226AF6">
            <w:pPr>
              <w:rPr>
                <w:sz w:val="16"/>
              </w:rPr>
            </w:pPr>
          </w:p>
        </w:tc>
        <w:tc>
          <w:tcPr>
            <w:tcW w:w="5215" w:type="dxa"/>
            <w:noWrap/>
            <w:hideMark/>
          </w:tcPr>
          <w:p w14:paraId="6C2CFD22" w14:textId="77777777" w:rsidR="00B56BD5" w:rsidRPr="00936DD6" w:rsidRDefault="00B56BD5" w:rsidP="00226AF6">
            <w:pPr>
              <w:rPr>
                <w:sz w:val="16"/>
              </w:rPr>
            </w:pPr>
            <w:r w:rsidRPr="00936DD6">
              <w:rPr>
                <w:sz w:val="16"/>
              </w:rPr>
              <w:t>From Awards column, number of minor award wins</w:t>
            </w:r>
          </w:p>
        </w:tc>
      </w:tr>
      <w:tr w:rsidR="00B56BD5" w:rsidRPr="00936DD6" w14:paraId="797EA509" w14:textId="77777777" w:rsidTr="00226AF6">
        <w:trPr>
          <w:trHeight w:val="288"/>
        </w:trPr>
        <w:tc>
          <w:tcPr>
            <w:tcW w:w="843" w:type="dxa"/>
            <w:noWrap/>
            <w:hideMark/>
          </w:tcPr>
          <w:p w14:paraId="08EA9BB7" w14:textId="77777777" w:rsidR="00B56BD5" w:rsidRPr="00936DD6" w:rsidRDefault="00B56BD5" w:rsidP="00226AF6">
            <w:pPr>
              <w:rPr>
                <w:sz w:val="16"/>
              </w:rPr>
            </w:pPr>
            <w:r w:rsidRPr="00936DD6">
              <w:rPr>
                <w:sz w:val="16"/>
              </w:rPr>
              <w:t>50</w:t>
            </w:r>
          </w:p>
        </w:tc>
        <w:tc>
          <w:tcPr>
            <w:tcW w:w="2257" w:type="dxa"/>
            <w:noWrap/>
            <w:hideMark/>
          </w:tcPr>
          <w:p w14:paraId="2B646597" w14:textId="77777777" w:rsidR="00B56BD5" w:rsidRPr="00936DD6" w:rsidRDefault="00B56BD5" w:rsidP="00226AF6">
            <w:pPr>
              <w:rPr>
                <w:sz w:val="16"/>
              </w:rPr>
            </w:pPr>
            <w:r w:rsidRPr="00936DD6">
              <w:rPr>
                <w:sz w:val="16"/>
              </w:rPr>
              <w:t xml:space="preserve"> '</w:t>
            </w:r>
            <w:proofErr w:type="spellStart"/>
            <w:r w:rsidRPr="00936DD6">
              <w:rPr>
                <w:sz w:val="16"/>
              </w:rPr>
              <w:t>isCollection</w:t>
            </w:r>
            <w:proofErr w:type="spellEnd"/>
            <w:r w:rsidRPr="00936DD6">
              <w:rPr>
                <w:sz w:val="16"/>
              </w:rPr>
              <w:t>',</w:t>
            </w:r>
          </w:p>
        </w:tc>
        <w:tc>
          <w:tcPr>
            <w:tcW w:w="1035" w:type="dxa"/>
            <w:noWrap/>
            <w:hideMark/>
          </w:tcPr>
          <w:p w14:paraId="459A2ED7" w14:textId="77777777" w:rsidR="00B56BD5" w:rsidRPr="00936DD6" w:rsidRDefault="00B56BD5" w:rsidP="00226AF6">
            <w:pPr>
              <w:rPr>
                <w:sz w:val="16"/>
              </w:rPr>
            </w:pPr>
          </w:p>
        </w:tc>
        <w:tc>
          <w:tcPr>
            <w:tcW w:w="5215" w:type="dxa"/>
            <w:noWrap/>
            <w:hideMark/>
          </w:tcPr>
          <w:p w14:paraId="4703D7E7" w14:textId="77777777" w:rsidR="00B56BD5" w:rsidRPr="00936DD6" w:rsidRDefault="00B56BD5" w:rsidP="00226AF6">
            <w:pPr>
              <w:rPr>
                <w:sz w:val="16"/>
              </w:rPr>
            </w:pPr>
            <w:r w:rsidRPr="00936DD6">
              <w:rPr>
                <w:sz w:val="16"/>
              </w:rPr>
              <w:t>Binary (1 for true, 0 for false), if movie is part of collection</w:t>
            </w:r>
          </w:p>
        </w:tc>
      </w:tr>
      <w:tr w:rsidR="00B56BD5" w:rsidRPr="00936DD6" w14:paraId="553CB02F" w14:textId="77777777" w:rsidTr="00226AF6">
        <w:trPr>
          <w:trHeight w:val="288"/>
        </w:trPr>
        <w:tc>
          <w:tcPr>
            <w:tcW w:w="843" w:type="dxa"/>
            <w:noWrap/>
            <w:hideMark/>
          </w:tcPr>
          <w:p w14:paraId="0A8E4E99" w14:textId="77777777" w:rsidR="00B56BD5" w:rsidRPr="00936DD6" w:rsidRDefault="00B56BD5" w:rsidP="00226AF6">
            <w:pPr>
              <w:rPr>
                <w:sz w:val="16"/>
              </w:rPr>
            </w:pPr>
            <w:r w:rsidRPr="00936DD6">
              <w:rPr>
                <w:sz w:val="16"/>
              </w:rPr>
              <w:t>51</w:t>
            </w:r>
          </w:p>
        </w:tc>
        <w:tc>
          <w:tcPr>
            <w:tcW w:w="2257" w:type="dxa"/>
            <w:noWrap/>
            <w:hideMark/>
          </w:tcPr>
          <w:p w14:paraId="1069EEAB" w14:textId="77777777" w:rsidR="00B56BD5" w:rsidRPr="00936DD6" w:rsidRDefault="00B56BD5" w:rsidP="00226AF6">
            <w:pPr>
              <w:rPr>
                <w:sz w:val="16"/>
              </w:rPr>
            </w:pPr>
            <w:r w:rsidRPr="00936DD6">
              <w:rPr>
                <w:sz w:val="16"/>
              </w:rPr>
              <w:t xml:space="preserve"> 'Winter',</w:t>
            </w:r>
          </w:p>
        </w:tc>
        <w:tc>
          <w:tcPr>
            <w:tcW w:w="1035" w:type="dxa"/>
            <w:noWrap/>
            <w:hideMark/>
          </w:tcPr>
          <w:p w14:paraId="4AF5DA9B" w14:textId="77777777" w:rsidR="00B56BD5" w:rsidRPr="00936DD6" w:rsidRDefault="00B56BD5" w:rsidP="00226AF6">
            <w:pPr>
              <w:rPr>
                <w:sz w:val="16"/>
              </w:rPr>
            </w:pPr>
          </w:p>
        </w:tc>
        <w:tc>
          <w:tcPr>
            <w:tcW w:w="5215" w:type="dxa"/>
            <w:noWrap/>
            <w:hideMark/>
          </w:tcPr>
          <w:p w14:paraId="54D046E5" w14:textId="77777777" w:rsidR="00B56BD5" w:rsidRPr="00936DD6" w:rsidRDefault="00B56BD5" w:rsidP="00226AF6">
            <w:pPr>
              <w:rPr>
                <w:sz w:val="16"/>
              </w:rPr>
            </w:pPr>
            <w:r w:rsidRPr="00936DD6">
              <w:rPr>
                <w:sz w:val="16"/>
              </w:rPr>
              <w:t xml:space="preserve">Binary (1 for true, 0 for false), if movie released during </w:t>
            </w:r>
            <w:proofErr w:type="spellStart"/>
            <w:r w:rsidRPr="00936DD6">
              <w:rPr>
                <w:sz w:val="16"/>
              </w:rPr>
              <w:t>BoxOfficeMojo's</w:t>
            </w:r>
            <w:proofErr w:type="spellEnd"/>
            <w:r w:rsidRPr="00936DD6">
              <w:rPr>
                <w:sz w:val="16"/>
              </w:rPr>
              <w:t xml:space="preserve"> defined seasons</w:t>
            </w:r>
          </w:p>
        </w:tc>
      </w:tr>
      <w:tr w:rsidR="00B56BD5" w:rsidRPr="00936DD6" w14:paraId="35B9235F" w14:textId="77777777" w:rsidTr="00226AF6">
        <w:trPr>
          <w:trHeight w:val="288"/>
        </w:trPr>
        <w:tc>
          <w:tcPr>
            <w:tcW w:w="843" w:type="dxa"/>
            <w:noWrap/>
            <w:hideMark/>
          </w:tcPr>
          <w:p w14:paraId="143FD19F" w14:textId="77777777" w:rsidR="00B56BD5" w:rsidRPr="00936DD6" w:rsidRDefault="00B56BD5" w:rsidP="00226AF6">
            <w:pPr>
              <w:rPr>
                <w:sz w:val="16"/>
              </w:rPr>
            </w:pPr>
            <w:r w:rsidRPr="00936DD6">
              <w:rPr>
                <w:sz w:val="16"/>
              </w:rPr>
              <w:t>52</w:t>
            </w:r>
          </w:p>
        </w:tc>
        <w:tc>
          <w:tcPr>
            <w:tcW w:w="2257" w:type="dxa"/>
            <w:noWrap/>
            <w:hideMark/>
          </w:tcPr>
          <w:p w14:paraId="6F596C5E" w14:textId="77777777" w:rsidR="00B56BD5" w:rsidRPr="00936DD6" w:rsidRDefault="00B56BD5" w:rsidP="00226AF6">
            <w:pPr>
              <w:rPr>
                <w:sz w:val="16"/>
              </w:rPr>
            </w:pPr>
            <w:r w:rsidRPr="00936DD6">
              <w:rPr>
                <w:sz w:val="16"/>
              </w:rPr>
              <w:t xml:space="preserve"> 'Spring',</w:t>
            </w:r>
          </w:p>
        </w:tc>
        <w:tc>
          <w:tcPr>
            <w:tcW w:w="1035" w:type="dxa"/>
            <w:noWrap/>
            <w:hideMark/>
          </w:tcPr>
          <w:p w14:paraId="549F4769" w14:textId="77777777" w:rsidR="00B56BD5" w:rsidRPr="00936DD6" w:rsidRDefault="00B56BD5" w:rsidP="00226AF6">
            <w:pPr>
              <w:rPr>
                <w:sz w:val="16"/>
              </w:rPr>
            </w:pPr>
          </w:p>
        </w:tc>
        <w:tc>
          <w:tcPr>
            <w:tcW w:w="5215" w:type="dxa"/>
            <w:noWrap/>
            <w:hideMark/>
          </w:tcPr>
          <w:p w14:paraId="7D836B52" w14:textId="77777777" w:rsidR="00B56BD5" w:rsidRPr="00936DD6" w:rsidRDefault="00B56BD5" w:rsidP="00226AF6">
            <w:pPr>
              <w:rPr>
                <w:sz w:val="16"/>
              </w:rPr>
            </w:pPr>
            <w:r w:rsidRPr="00936DD6">
              <w:rPr>
                <w:sz w:val="16"/>
              </w:rPr>
              <w:t xml:space="preserve">Binary (1 for true, 0 for false), if movie released during </w:t>
            </w:r>
            <w:proofErr w:type="spellStart"/>
            <w:r w:rsidRPr="00936DD6">
              <w:rPr>
                <w:sz w:val="16"/>
              </w:rPr>
              <w:t>BoxOfficeMojo's</w:t>
            </w:r>
            <w:proofErr w:type="spellEnd"/>
            <w:r w:rsidRPr="00936DD6">
              <w:rPr>
                <w:sz w:val="16"/>
              </w:rPr>
              <w:t xml:space="preserve"> defined seasons</w:t>
            </w:r>
          </w:p>
        </w:tc>
      </w:tr>
      <w:tr w:rsidR="00B56BD5" w:rsidRPr="00936DD6" w14:paraId="3892B60B" w14:textId="77777777" w:rsidTr="00226AF6">
        <w:trPr>
          <w:trHeight w:val="288"/>
        </w:trPr>
        <w:tc>
          <w:tcPr>
            <w:tcW w:w="843" w:type="dxa"/>
            <w:noWrap/>
            <w:hideMark/>
          </w:tcPr>
          <w:p w14:paraId="1A8ED3A6" w14:textId="77777777" w:rsidR="00B56BD5" w:rsidRPr="00936DD6" w:rsidRDefault="00B56BD5" w:rsidP="00226AF6">
            <w:pPr>
              <w:rPr>
                <w:sz w:val="16"/>
              </w:rPr>
            </w:pPr>
            <w:r w:rsidRPr="00936DD6">
              <w:rPr>
                <w:sz w:val="16"/>
              </w:rPr>
              <w:t>53</w:t>
            </w:r>
          </w:p>
        </w:tc>
        <w:tc>
          <w:tcPr>
            <w:tcW w:w="2257" w:type="dxa"/>
            <w:noWrap/>
            <w:hideMark/>
          </w:tcPr>
          <w:p w14:paraId="745A3C80" w14:textId="77777777" w:rsidR="00B56BD5" w:rsidRPr="00936DD6" w:rsidRDefault="00B56BD5" w:rsidP="00226AF6">
            <w:pPr>
              <w:rPr>
                <w:sz w:val="16"/>
              </w:rPr>
            </w:pPr>
            <w:r w:rsidRPr="00936DD6">
              <w:rPr>
                <w:sz w:val="16"/>
              </w:rPr>
              <w:t xml:space="preserve"> 'Summer',</w:t>
            </w:r>
          </w:p>
        </w:tc>
        <w:tc>
          <w:tcPr>
            <w:tcW w:w="1035" w:type="dxa"/>
            <w:noWrap/>
            <w:hideMark/>
          </w:tcPr>
          <w:p w14:paraId="44CFF95B" w14:textId="77777777" w:rsidR="00B56BD5" w:rsidRPr="00936DD6" w:rsidRDefault="00B56BD5" w:rsidP="00226AF6">
            <w:pPr>
              <w:rPr>
                <w:sz w:val="16"/>
              </w:rPr>
            </w:pPr>
          </w:p>
        </w:tc>
        <w:tc>
          <w:tcPr>
            <w:tcW w:w="5215" w:type="dxa"/>
            <w:noWrap/>
            <w:hideMark/>
          </w:tcPr>
          <w:p w14:paraId="799DDF76" w14:textId="77777777" w:rsidR="00B56BD5" w:rsidRPr="00936DD6" w:rsidRDefault="00B56BD5" w:rsidP="00226AF6">
            <w:pPr>
              <w:rPr>
                <w:sz w:val="16"/>
              </w:rPr>
            </w:pPr>
            <w:r w:rsidRPr="00936DD6">
              <w:rPr>
                <w:sz w:val="16"/>
              </w:rPr>
              <w:t xml:space="preserve">Binary (1 for true, 0 for false), if movie released during </w:t>
            </w:r>
            <w:proofErr w:type="spellStart"/>
            <w:r w:rsidRPr="00936DD6">
              <w:rPr>
                <w:sz w:val="16"/>
              </w:rPr>
              <w:t>BoxOfficeMojo's</w:t>
            </w:r>
            <w:proofErr w:type="spellEnd"/>
            <w:r w:rsidRPr="00936DD6">
              <w:rPr>
                <w:sz w:val="16"/>
              </w:rPr>
              <w:t xml:space="preserve"> defined seasons</w:t>
            </w:r>
          </w:p>
        </w:tc>
      </w:tr>
      <w:tr w:rsidR="00B56BD5" w:rsidRPr="00936DD6" w14:paraId="6BE4B57D" w14:textId="77777777" w:rsidTr="00226AF6">
        <w:trPr>
          <w:trHeight w:val="288"/>
        </w:trPr>
        <w:tc>
          <w:tcPr>
            <w:tcW w:w="843" w:type="dxa"/>
            <w:noWrap/>
            <w:hideMark/>
          </w:tcPr>
          <w:p w14:paraId="6F5E875B" w14:textId="77777777" w:rsidR="00B56BD5" w:rsidRPr="00936DD6" w:rsidRDefault="00B56BD5" w:rsidP="00226AF6">
            <w:pPr>
              <w:rPr>
                <w:sz w:val="16"/>
              </w:rPr>
            </w:pPr>
            <w:r w:rsidRPr="00936DD6">
              <w:rPr>
                <w:sz w:val="16"/>
              </w:rPr>
              <w:t>54</w:t>
            </w:r>
          </w:p>
        </w:tc>
        <w:tc>
          <w:tcPr>
            <w:tcW w:w="2257" w:type="dxa"/>
            <w:noWrap/>
            <w:hideMark/>
          </w:tcPr>
          <w:p w14:paraId="187B9337" w14:textId="77777777" w:rsidR="00B56BD5" w:rsidRPr="00936DD6" w:rsidRDefault="00B56BD5" w:rsidP="00226AF6">
            <w:pPr>
              <w:rPr>
                <w:sz w:val="16"/>
              </w:rPr>
            </w:pPr>
            <w:r w:rsidRPr="00936DD6">
              <w:rPr>
                <w:sz w:val="16"/>
              </w:rPr>
              <w:t xml:space="preserve"> 'Fall',</w:t>
            </w:r>
          </w:p>
        </w:tc>
        <w:tc>
          <w:tcPr>
            <w:tcW w:w="1035" w:type="dxa"/>
            <w:noWrap/>
            <w:hideMark/>
          </w:tcPr>
          <w:p w14:paraId="57CB60D9" w14:textId="77777777" w:rsidR="00B56BD5" w:rsidRPr="00936DD6" w:rsidRDefault="00B56BD5" w:rsidP="00226AF6">
            <w:pPr>
              <w:rPr>
                <w:sz w:val="16"/>
              </w:rPr>
            </w:pPr>
          </w:p>
        </w:tc>
        <w:tc>
          <w:tcPr>
            <w:tcW w:w="5215" w:type="dxa"/>
            <w:noWrap/>
            <w:hideMark/>
          </w:tcPr>
          <w:p w14:paraId="304F43B1" w14:textId="77777777" w:rsidR="00B56BD5" w:rsidRPr="00936DD6" w:rsidRDefault="00B56BD5" w:rsidP="00226AF6">
            <w:pPr>
              <w:rPr>
                <w:sz w:val="16"/>
              </w:rPr>
            </w:pPr>
            <w:r w:rsidRPr="00936DD6">
              <w:rPr>
                <w:sz w:val="16"/>
              </w:rPr>
              <w:t xml:space="preserve">Binary (1 for true, 0 for false), if movie released during </w:t>
            </w:r>
            <w:proofErr w:type="spellStart"/>
            <w:r w:rsidRPr="00936DD6">
              <w:rPr>
                <w:sz w:val="16"/>
              </w:rPr>
              <w:t>BoxOfficeMojo's</w:t>
            </w:r>
            <w:proofErr w:type="spellEnd"/>
            <w:r w:rsidRPr="00936DD6">
              <w:rPr>
                <w:sz w:val="16"/>
              </w:rPr>
              <w:t xml:space="preserve"> defined seasons</w:t>
            </w:r>
          </w:p>
        </w:tc>
      </w:tr>
      <w:tr w:rsidR="00B56BD5" w:rsidRPr="00936DD6" w14:paraId="1C463178" w14:textId="77777777" w:rsidTr="00226AF6">
        <w:trPr>
          <w:trHeight w:val="288"/>
        </w:trPr>
        <w:tc>
          <w:tcPr>
            <w:tcW w:w="843" w:type="dxa"/>
            <w:noWrap/>
            <w:hideMark/>
          </w:tcPr>
          <w:p w14:paraId="40137498" w14:textId="77777777" w:rsidR="00B56BD5" w:rsidRPr="00936DD6" w:rsidRDefault="00B56BD5" w:rsidP="00226AF6">
            <w:pPr>
              <w:rPr>
                <w:sz w:val="16"/>
              </w:rPr>
            </w:pPr>
            <w:r w:rsidRPr="00936DD6">
              <w:rPr>
                <w:sz w:val="16"/>
              </w:rPr>
              <w:t>55</w:t>
            </w:r>
          </w:p>
        </w:tc>
        <w:tc>
          <w:tcPr>
            <w:tcW w:w="2257" w:type="dxa"/>
            <w:noWrap/>
            <w:hideMark/>
          </w:tcPr>
          <w:p w14:paraId="456CD28B" w14:textId="77777777" w:rsidR="00B56BD5" w:rsidRPr="00936DD6" w:rsidRDefault="00B56BD5" w:rsidP="00226AF6">
            <w:pPr>
              <w:rPr>
                <w:sz w:val="16"/>
              </w:rPr>
            </w:pPr>
            <w:r w:rsidRPr="00936DD6">
              <w:rPr>
                <w:sz w:val="16"/>
              </w:rPr>
              <w:t xml:space="preserve"> 'Holiday',</w:t>
            </w:r>
          </w:p>
        </w:tc>
        <w:tc>
          <w:tcPr>
            <w:tcW w:w="1035" w:type="dxa"/>
            <w:noWrap/>
            <w:hideMark/>
          </w:tcPr>
          <w:p w14:paraId="7AD60AD7" w14:textId="77777777" w:rsidR="00B56BD5" w:rsidRPr="00936DD6" w:rsidRDefault="00B56BD5" w:rsidP="00226AF6">
            <w:pPr>
              <w:rPr>
                <w:sz w:val="16"/>
              </w:rPr>
            </w:pPr>
          </w:p>
        </w:tc>
        <w:tc>
          <w:tcPr>
            <w:tcW w:w="5215" w:type="dxa"/>
            <w:noWrap/>
            <w:hideMark/>
          </w:tcPr>
          <w:p w14:paraId="006ACCFA" w14:textId="77777777" w:rsidR="00B56BD5" w:rsidRPr="00936DD6" w:rsidRDefault="00B56BD5" w:rsidP="00226AF6">
            <w:pPr>
              <w:rPr>
                <w:sz w:val="16"/>
              </w:rPr>
            </w:pPr>
            <w:r w:rsidRPr="00936DD6">
              <w:rPr>
                <w:sz w:val="16"/>
              </w:rPr>
              <w:t xml:space="preserve">Binary (1 for true, 0 for false), if movie released during </w:t>
            </w:r>
            <w:proofErr w:type="spellStart"/>
            <w:r w:rsidRPr="00936DD6">
              <w:rPr>
                <w:sz w:val="16"/>
              </w:rPr>
              <w:t>BoxOfficeMojo's</w:t>
            </w:r>
            <w:proofErr w:type="spellEnd"/>
            <w:r w:rsidRPr="00936DD6">
              <w:rPr>
                <w:sz w:val="16"/>
              </w:rPr>
              <w:t xml:space="preserve"> defined seasons</w:t>
            </w:r>
          </w:p>
        </w:tc>
      </w:tr>
      <w:tr w:rsidR="00B56BD5" w:rsidRPr="00936DD6" w14:paraId="0C0B7D72" w14:textId="77777777" w:rsidTr="00226AF6">
        <w:trPr>
          <w:trHeight w:val="288"/>
        </w:trPr>
        <w:tc>
          <w:tcPr>
            <w:tcW w:w="843" w:type="dxa"/>
            <w:noWrap/>
            <w:hideMark/>
          </w:tcPr>
          <w:p w14:paraId="4BE4873C" w14:textId="77777777" w:rsidR="00B56BD5" w:rsidRPr="00936DD6" w:rsidRDefault="00B56BD5" w:rsidP="00226AF6">
            <w:pPr>
              <w:rPr>
                <w:sz w:val="16"/>
              </w:rPr>
            </w:pPr>
            <w:r w:rsidRPr="00936DD6">
              <w:rPr>
                <w:sz w:val="16"/>
              </w:rPr>
              <w:t>56</w:t>
            </w:r>
          </w:p>
        </w:tc>
        <w:tc>
          <w:tcPr>
            <w:tcW w:w="2257" w:type="dxa"/>
            <w:noWrap/>
            <w:hideMark/>
          </w:tcPr>
          <w:p w14:paraId="1924E872" w14:textId="77777777" w:rsidR="00B56BD5" w:rsidRPr="00936DD6" w:rsidRDefault="00B56BD5" w:rsidP="00226AF6">
            <w:pPr>
              <w:rPr>
                <w:sz w:val="16"/>
              </w:rPr>
            </w:pPr>
            <w:r w:rsidRPr="00936DD6">
              <w:rPr>
                <w:sz w:val="16"/>
              </w:rPr>
              <w:t xml:space="preserve"> 'Season',</w:t>
            </w:r>
          </w:p>
        </w:tc>
        <w:tc>
          <w:tcPr>
            <w:tcW w:w="1035" w:type="dxa"/>
            <w:noWrap/>
            <w:hideMark/>
          </w:tcPr>
          <w:p w14:paraId="37F61EE7" w14:textId="77777777" w:rsidR="00B56BD5" w:rsidRPr="00936DD6" w:rsidRDefault="00B56BD5" w:rsidP="00226AF6">
            <w:pPr>
              <w:rPr>
                <w:sz w:val="16"/>
              </w:rPr>
            </w:pPr>
          </w:p>
        </w:tc>
        <w:tc>
          <w:tcPr>
            <w:tcW w:w="5215" w:type="dxa"/>
            <w:noWrap/>
            <w:hideMark/>
          </w:tcPr>
          <w:p w14:paraId="780C5450" w14:textId="77777777" w:rsidR="00B56BD5" w:rsidRPr="00936DD6" w:rsidRDefault="00B56BD5" w:rsidP="00226AF6">
            <w:pPr>
              <w:rPr>
                <w:sz w:val="16"/>
              </w:rPr>
            </w:pPr>
            <w:r w:rsidRPr="00936DD6">
              <w:rPr>
                <w:sz w:val="16"/>
              </w:rPr>
              <w:t>Categorial variable for which season movie was released (i.e., 'winter', 'fall', 'etc.)</w:t>
            </w:r>
          </w:p>
        </w:tc>
      </w:tr>
      <w:tr w:rsidR="00B56BD5" w:rsidRPr="00936DD6" w14:paraId="2AC93CBB" w14:textId="77777777" w:rsidTr="00226AF6">
        <w:trPr>
          <w:trHeight w:val="288"/>
        </w:trPr>
        <w:tc>
          <w:tcPr>
            <w:tcW w:w="843" w:type="dxa"/>
            <w:noWrap/>
            <w:hideMark/>
          </w:tcPr>
          <w:p w14:paraId="2FD845F9" w14:textId="77777777" w:rsidR="00B56BD5" w:rsidRPr="00936DD6" w:rsidRDefault="00B56BD5" w:rsidP="00226AF6">
            <w:pPr>
              <w:rPr>
                <w:sz w:val="16"/>
              </w:rPr>
            </w:pPr>
            <w:r w:rsidRPr="00936DD6">
              <w:rPr>
                <w:sz w:val="16"/>
              </w:rPr>
              <w:t>57</w:t>
            </w:r>
          </w:p>
        </w:tc>
        <w:tc>
          <w:tcPr>
            <w:tcW w:w="2257" w:type="dxa"/>
            <w:noWrap/>
            <w:hideMark/>
          </w:tcPr>
          <w:p w14:paraId="170126D8" w14:textId="77777777" w:rsidR="00B56BD5" w:rsidRPr="00936DD6" w:rsidRDefault="00B56BD5" w:rsidP="00226AF6">
            <w:pPr>
              <w:rPr>
                <w:sz w:val="16"/>
              </w:rPr>
            </w:pPr>
            <w:r w:rsidRPr="00936DD6">
              <w:rPr>
                <w:sz w:val="16"/>
              </w:rPr>
              <w:t xml:space="preserve"> </w:t>
            </w:r>
            <w:r w:rsidRPr="00936DD6">
              <w:rPr>
                <w:sz w:val="16"/>
                <w:highlight w:val="yellow"/>
              </w:rPr>
              <w:t>'Profit',</w:t>
            </w:r>
          </w:p>
        </w:tc>
        <w:tc>
          <w:tcPr>
            <w:tcW w:w="1035" w:type="dxa"/>
            <w:noWrap/>
            <w:hideMark/>
          </w:tcPr>
          <w:p w14:paraId="223BE797" w14:textId="77777777" w:rsidR="00B56BD5" w:rsidRPr="00936DD6" w:rsidRDefault="00B56BD5" w:rsidP="00226AF6">
            <w:pPr>
              <w:rPr>
                <w:sz w:val="16"/>
              </w:rPr>
            </w:pPr>
          </w:p>
        </w:tc>
        <w:tc>
          <w:tcPr>
            <w:tcW w:w="5215" w:type="dxa"/>
            <w:noWrap/>
            <w:hideMark/>
          </w:tcPr>
          <w:p w14:paraId="6F304B64" w14:textId="77777777" w:rsidR="00B56BD5" w:rsidRPr="00936DD6" w:rsidRDefault="00B56BD5" w:rsidP="00226AF6">
            <w:pPr>
              <w:rPr>
                <w:sz w:val="16"/>
              </w:rPr>
            </w:pPr>
            <w:r w:rsidRPr="00936DD6">
              <w:rPr>
                <w:sz w:val="16"/>
              </w:rPr>
              <w:t>Revenue - Budget</w:t>
            </w:r>
          </w:p>
        </w:tc>
      </w:tr>
      <w:tr w:rsidR="00B56BD5" w:rsidRPr="00936DD6" w14:paraId="4CD7D7BA" w14:textId="77777777" w:rsidTr="00226AF6">
        <w:trPr>
          <w:trHeight w:val="288"/>
        </w:trPr>
        <w:tc>
          <w:tcPr>
            <w:tcW w:w="843" w:type="dxa"/>
            <w:noWrap/>
            <w:hideMark/>
          </w:tcPr>
          <w:p w14:paraId="052BA016" w14:textId="77777777" w:rsidR="00B56BD5" w:rsidRPr="00936DD6" w:rsidRDefault="00B56BD5" w:rsidP="00226AF6">
            <w:pPr>
              <w:rPr>
                <w:sz w:val="16"/>
              </w:rPr>
            </w:pPr>
            <w:r w:rsidRPr="00936DD6">
              <w:rPr>
                <w:sz w:val="16"/>
              </w:rPr>
              <w:t>58</w:t>
            </w:r>
          </w:p>
        </w:tc>
        <w:tc>
          <w:tcPr>
            <w:tcW w:w="2257" w:type="dxa"/>
            <w:noWrap/>
            <w:hideMark/>
          </w:tcPr>
          <w:p w14:paraId="75A930C6" w14:textId="77777777" w:rsidR="00B56BD5" w:rsidRPr="00936DD6" w:rsidRDefault="00B56BD5" w:rsidP="00226AF6">
            <w:pPr>
              <w:rPr>
                <w:sz w:val="16"/>
              </w:rPr>
            </w:pPr>
            <w:r w:rsidRPr="00936DD6">
              <w:rPr>
                <w:sz w:val="16"/>
              </w:rPr>
              <w:t xml:space="preserve"> </w:t>
            </w:r>
            <w:r w:rsidRPr="00936DD6">
              <w:rPr>
                <w:sz w:val="16"/>
                <w:highlight w:val="yellow"/>
              </w:rPr>
              <w:t>'</w:t>
            </w:r>
            <w:proofErr w:type="spellStart"/>
            <w:r w:rsidRPr="00936DD6">
              <w:rPr>
                <w:sz w:val="16"/>
                <w:highlight w:val="yellow"/>
              </w:rPr>
              <w:t>Profit_Bucket</w:t>
            </w:r>
            <w:proofErr w:type="spellEnd"/>
            <w:r w:rsidRPr="00936DD6">
              <w:rPr>
                <w:sz w:val="16"/>
                <w:highlight w:val="yellow"/>
              </w:rPr>
              <w:t>',</w:t>
            </w:r>
          </w:p>
        </w:tc>
        <w:tc>
          <w:tcPr>
            <w:tcW w:w="1035" w:type="dxa"/>
            <w:noWrap/>
            <w:hideMark/>
          </w:tcPr>
          <w:p w14:paraId="76C11263" w14:textId="77777777" w:rsidR="00B56BD5" w:rsidRPr="00936DD6" w:rsidRDefault="00B56BD5" w:rsidP="00226AF6">
            <w:pPr>
              <w:rPr>
                <w:sz w:val="16"/>
              </w:rPr>
            </w:pPr>
          </w:p>
        </w:tc>
        <w:tc>
          <w:tcPr>
            <w:tcW w:w="5215" w:type="dxa"/>
            <w:noWrap/>
            <w:hideMark/>
          </w:tcPr>
          <w:p w14:paraId="67EB66E9" w14:textId="77777777" w:rsidR="00B56BD5" w:rsidRPr="00936DD6" w:rsidRDefault="00B56BD5" w:rsidP="00226AF6">
            <w:pPr>
              <w:rPr>
                <w:sz w:val="16"/>
              </w:rPr>
            </w:pPr>
            <w:r w:rsidRPr="00936DD6">
              <w:rPr>
                <w:sz w:val="16"/>
              </w:rPr>
              <w:t>Categorical variable for how much profit generated (</w:t>
            </w:r>
            <w:proofErr w:type="spellStart"/>
            <w:r w:rsidRPr="00936DD6">
              <w:rPr>
                <w:sz w:val="16"/>
              </w:rPr>
              <w:t>i.e</w:t>
            </w:r>
            <w:proofErr w:type="spellEnd"/>
            <w:r w:rsidRPr="00936DD6">
              <w:rPr>
                <w:sz w:val="16"/>
              </w:rPr>
              <w:t xml:space="preserve">, 1x budget, 2x budget, </w:t>
            </w:r>
            <w:proofErr w:type="spellStart"/>
            <w:r w:rsidRPr="00936DD6">
              <w:rPr>
                <w:sz w:val="16"/>
              </w:rPr>
              <w:t>etc</w:t>
            </w:r>
            <w:proofErr w:type="spellEnd"/>
            <w:r w:rsidRPr="00936DD6">
              <w:rPr>
                <w:sz w:val="16"/>
              </w:rPr>
              <w:t>)</w:t>
            </w:r>
          </w:p>
        </w:tc>
      </w:tr>
      <w:tr w:rsidR="00B56BD5" w:rsidRPr="00936DD6" w14:paraId="57FB2D40" w14:textId="77777777" w:rsidTr="00226AF6">
        <w:trPr>
          <w:trHeight w:val="288"/>
        </w:trPr>
        <w:tc>
          <w:tcPr>
            <w:tcW w:w="843" w:type="dxa"/>
            <w:noWrap/>
            <w:hideMark/>
          </w:tcPr>
          <w:p w14:paraId="0F7BE7AB" w14:textId="77777777" w:rsidR="00B56BD5" w:rsidRPr="00936DD6" w:rsidRDefault="00B56BD5" w:rsidP="00226AF6">
            <w:pPr>
              <w:rPr>
                <w:sz w:val="16"/>
              </w:rPr>
            </w:pPr>
            <w:r w:rsidRPr="00936DD6">
              <w:rPr>
                <w:sz w:val="16"/>
              </w:rPr>
              <w:t>59</w:t>
            </w:r>
          </w:p>
        </w:tc>
        <w:tc>
          <w:tcPr>
            <w:tcW w:w="2257" w:type="dxa"/>
            <w:noWrap/>
            <w:hideMark/>
          </w:tcPr>
          <w:p w14:paraId="1F735095" w14:textId="77777777" w:rsidR="00B56BD5" w:rsidRPr="00936DD6" w:rsidRDefault="00B56BD5" w:rsidP="00226AF6">
            <w:pPr>
              <w:rPr>
                <w:sz w:val="16"/>
              </w:rPr>
            </w:pPr>
            <w:r w:rsidRPr="00936DD6">
              <w:rPr>
                <w:sz w:val="16"/>
              </w:rPr>
              <w:t xml:space="preserve"> 'Profit_&lt;1x',</w:t>
            </w:r>
          </w:p>
        </w:tc>
        <w:tc>
          <w:tcPr>
            <w:tcW w:w="1035" w:type="dxa"/>
            <w:noWrap/>
            <w:hideMark/>
          </w:tcPr>
          <w:p w14:paraId="25E72638" w14:textId="77777777" w:rsidR="00B56BD5" w:rsidRPr="00936DD6" w:rsidRDefault="00B56BD5" w:rsidP="00226AF6">
            <w:pPr>
              <w:rPr>
                <w:sz w:val="16"/>
              </w:rPr>
            </w:pPr>
          </w:p>
        </w:tc>
        <w:tc>
          <w:tcPr>
            <w:tcW w:w="5215" w:type="dxa"/>
            <w:noWrap/>
            <w:hideMark/>
          </w:tcPr>
          <w:p w14:paraId="2FB1EDC3" w14:textId="77777777" w:rsidR="00B56BD5" w:rsidRPr="00936DD6" w:rsidRDefault="00B56BD5" w:rsidP="00226AF6">
            <w:pPr>
              <w:rPr>
                <w:sz w:val="16"/>
              </w:rPr>
            </w:pPr>
            <w:r w:rsidRPr="00936DD6">
              <w:rPr>
                <w:sz w:val="16"/>
              </w:rPr>
              <w:t>Binary (1 for true, 0 for false)</w:t>
            </w:r>
          </w:p>
        </w:tc>
      </w:tr>
      <w:tr w:rsidR="00B56BD5" w:rsidRPr="00936DD6" w14:paraId="139EAA21" w14:textId="77777777" w:rsidTr="00226AF6">
        <w:trPr>
          <w:trHeight w:val="288"/>
        </w:trPr>
        <w:tc>
          <w:tcPr>
            <w:tcW w:w="843" w:type="dxa"/>
            <w:noWrap/>
            <w:hideMark/>
          </w:tcPr>
          <w:p w14:paraId="5A03E12A" w14:textId="77777777" w:rsidR="00B56BD5" w:rsidRPr="00936DD6" w:rsidRDefault="00B56BD5" w:rsidP="00226AF6">
            <w:pPr>
              <w:rPr>
                <w:sz w:val="16"/>
              </w:rPr>
            </w:pPr>
            <w:r w:rsidRPr="00936DD6">
              <w:rPr>
                <w:sz w:val="16"/>
              </w:rPr>
              <w:t>60</w:t>
            </w:r>
          </w:p>
        </w:tc>
        <w:tc>
          <w:tcPr>
            <w:tcW w:w="2257" w:type="dxa"/>
            <w:noWrap/>
            <w:hideMark/>
          </w:tcPr>
          <w:p w14:paraId="61E1FE31" w14:textId="77777777" w:rsidR="00B56BD5" w:rsidRPr="00936DD6" w:rsidRDefault="00B56BD5" w:rsidP="00226AF6">
            <w:pPr>
              <w:rPr>
                <w:sz w:val="16"/>
              </w:rPr>
            </w:pPr>
            <w:r w:rsidRPr="00936DD6">
              <w:rPr>
                <w:sz w:val="16"/>
              </w:rPr>
              <w:t xml:space="preserve"> 'Profit_[1-2x)',</w:t>
            </w:r>
          </w:p>
        </w:tc>
        <w:tc>
          <w:tcPr>
            <w:tcW w:w="1035" w:type="dxa"/>
            <w:noWrap/>
            <w:hideMark/>
          </w:tcPr>
          <w:p w14:paraId="35E19A42" w14:textId="77777777" w:rsidR="00B56BD5" w:rsidRPr="00936DD6" w:rsidRDefault="00B56BD5" w:rsidP="00226AF6">
            <w:pPr>
              <w:rPr>
                <w:sz w:val="16"/>
              </w:rPr>
            </w:pPr>
          </w:p>
        </w:tc>
        <w:tc>
          <w:tcPr>
            <w:tcW w:w="5215" w:type="dxa"/>
            <w:noWrap/>
            <w:hideMark/>
          </w:tcPr>
          <w:p w14:paraId="2AE7A481" w14:textId="77777777" w:rsidR="00B56BD5" w:rsidRPr="00936DD6" w:rsidRDefault="00B56BD5" w:rsidP="00226AF6">
            <w:pPr>
              <w:rPr>
                <w:sz w:val="16"/>
              </w:rPr>
            </w:pPr>
            <w:r w:rsidRPr="00936DD6">
              <w:rPr>
                <w:sz w:val="16"/>
              </w:rPr>
              <w:t>Binary (1 for true, 0 for false)</w:t>
            </w:r>
          </w:p>
        </w:tc>
      </w:tr>
      <w:tr w:rsidR="00B56BD5" w:rsidRPr="00936DD6" w14:paraId="65A4AC68" w14:textId="77777777" w:rsidTr="00226AF6">
        <w:trPr>
          <w:trHeight w:val="288"/>
        </w:trPr>
        <w:tc>
          <w:tcPr>
            <w:tcW w:w="843" w:type="dxa"/>
            <w:noWrap/>
            <w:hideMark/>
          </w:tcPr>
          <w:p w14:paraId="48F16F7B" w14:textId="77777777" w:rsidR="00B56BD5" w:rsidRPr="00936DD6" w:rsidRDefault="00B56BD5" w:rsidP="00226AF6">
            <w:pPr>
              <w:rPr>
                <w:sz w:val="16"/>
              </w:rPr>
            </w:pPr>
            <w:r w:rsidRPr="00936DD6">
              <w:rPr>
                <w:sz w:val="16"/>
              </w:rPr>
              <w:t>61</w:t>
            </w:r>
          </w:p>
        </w:tc>
        <w:tc>
          <w:tcPr>
            <w:tcW w:w="2257" w:type="dxa"/>
            <w:noWrap/>
            <w:hideMark/>
          </w:tcPr>
          <w:p w14:paraId="714EA410" w14:textId="77777777" w:rsidR="00B56BD5" w:rsidRPr="00936DD6" w:rsidRDefault="00B56BD5" w:rsidP="00226AF6">
            <w:pPr>
              <w:rPr>
                <w:sz w:val="16"/>
              </w:rPr>
            </w:pPr>
            <w:r w:rsidRPr="00936DD6">
              <w:rPr>
                <w:sz w:val="16"/>
              </w:rPr>
              <w:t xml:space="preserve"> 'Profit_[2-3x)',</w:t>
            </w:r>
          </w:p>
        </w:tc>
        <w:tc>
          <w:tcPr>
            <w:tcW w:w="1035" w:type="dxa"/>
            <w:noWrap/>
            <w:hideMark/>
          </w:tcPr>
          <w:p w14:paraId="70F8E69B" w14:textId="77777777" w:rsidR="00B56BD5" w:rsidRPr="00936DD6" w:rsidRDefault="00B56BD5" w:rsidP="00226AF6">
            <w:pPr>
              <w:rPr>
                <w:sz w:val="16"/>
              </w:rPr>
            </w:pPr>
          </w:p>
        </w:tc>
        <w:tc>
          <w:tcPr>
            <w:tcW w:w="5215" w:type="dxa"/>
            <w:noWrap/>
            <w:hideMark/>
          </w:tcPr>
          <w:p w14:paraId="17B3BEA0" w14:textId="77777777" w:rsidR="00B56BD5" w:rsidRPr="00936DD6" w:rsidRDefault="00B56BD5" w:rsidP="00226AF6">
            <w:pPr>
              <w:rPr>
                <w:sz w:val="16"/>
              </w:rPr>
            </w:pPr>
            <w:r w:rsidRPr="00936DD6">
              <w:rPr>
                <w:sz w:val="16"/>
              </w:rPr>
              <w:t>Binary (1 for true, 0 for false)</w:t>
            </w:r>
          </w:p>
        </w:tc>
      </w:tr>
      <w:tr w:rsidR="00B56BD5" w:rsidRPr="00936DD6" w14:paraId="5F54A573" w14:textId="77777777" w:rsidTr="00226AF6">
        <w:trPr>
          <w:trHeight w:val="288"/>
        </w:trPr>
        <w:tc>
          <w:tcPr>
            <w:tcW w:w="843" w:type="dxa"/>
            <w:noWrap/>
            <w:hideMark/>
          </w:tcPr>
          <w:p w14:paraId="7976F907" w14:textId="77777777" w:rsidR="00B56BD5" w:rsidRPr="00936DD6" w:rsidRDefault="00B56BD5" w:rsidP="00226AF6">
            <w:pPr>
              <w:rPr>
                <w:sz w:val="16"/>
              </w:rPr>
            </w:pPr>
            <w:r w:rsidRPr="00936DD6">
              <w:rPr>
                <w:sz w:val="16"/>
              </w:rPr>
              <w:t>62</w:t>
            </w:r>
          </w:p>
        </w:tc>
        <w:tc>
          <w:tcPr>
            <w:tcW w:w="2257" w:type="dxa"/>
            <w:noWrap/>
            <w:hideMark/>
          </w:tcPr>
          <w:p w14:paraId="643C8D48" w14:textId="77777777" w:rsidR="00B56BD5" w:rsidRPr="00936DD6" w:rsidRDefault="00B56BD5" w:rsidP="00226AF6">
            <w:pPr>
              <w:rPr>
                <w:sz w:val="16"/>
              </w:rPr>
            </w:pPr>
            <w:r w:rsidRPr="00936DD6">
              <w:rPr>
                <w:sz w:val="16"/>
              </w:rPr>
              <w:t xml:space="preserve"> 'Profit_[3-4x)',</w:t>
            </w:r>
          </w:p>
        </w:tc>
        <w:tc>
          <w:tcPr>
            <w:tcW w:w="1035" w:type="dxa"/>
            <w:noWrap/>
            <w:hideMark/>
          </w:tcPr>
          <w:p w14:paraId="0204FA39" w14:textId="77777777" w:rsidR="00B56BD5" w:rsidRPr="00936DD6" w:rsidRDefault="00B56BD5" w:rsidP="00226AF6">
            <w:pPr>
              <w:rPr>
                <w:sz w:val="16"/>
              </w:rPr>
            </w:pPr>
          </w:p>
        </w:tc>
        <w:tc>
          <w:tcPr>
            <w:tcW w:w="5215" w:type="dxa"/>
            <w:noWrap/>
            <w:hideMark/>
          </w:tcPr>
          <w:p w14:paraId="140001E0" w14:textId="77777777" w:rsidR="00B56BD5" w:rsidRPr="00936DD6" w:rsidRDefault="00B56BD5" w:rsidP="00226AF6">
            <w:pPr>
              <w:rPr>
                <w:sz w:val="16"/>
              </w:rPr>
            </w:pPr>
            <w:r w:rsidRPr="00936DD6">
              <w:rPr>
                <w:sz w:val="16"/>
              </w:rPr>
              <w:t>Binary (1 for true, 0 for false)</w:t>
            </w:r>
          </w:p>
        </w:tc>
      </w:tr>
      <w:tr w:rsidR="00B56BD5" w:rsidRPr="00936DD6" w14:paraId="27CCB59E" w14:textId="77777777" w:rsidTr="00226AF6">
        <w:trPr>
          <w:trHeight w:val="288"/>
        </w:trPr>
        <w:tc>
          <w:tcPr>
            <w:tcW w:w="843" w:type="dxa"/>
            <w:noWrap/>
            <w:hideMark/>
          </w:tcPr>
          <w:p w14:paraId="4D5C0AA9" w14:textId="77777777" w:rsidR="00B56BD5" w:rsidRPr="00936DD6" w:rsidRDefault="00B56BD5" w:rsidP="00226AF6">
            <w:pPr>
              <w:rPr>
                <w:sz w:val="16"/>
              </w:rPr>
            </w:pPr>
            <w:r w:rsidRPr="00936DD6">
              <w:rPr>
                <w:sz w:val="16"/>
              </w:rPr>
              <w:t>63</w:t>
            </w:r>
          </w:p>
        </w:tc>
        <w:tc>
          <w:tcPr>
            <w:tcW w:w="2257" w:type="dxa"/>
            <w:noWrap/>
            <w:hideMark/>
          </w:tcPr>
          <w:p w14:paraId="5F11E616" w14:textId="77777777" w:rsidR="00B56BD5" w:rsidRPr="00936DD6" w:rsidRDefault="00B56BD5" w:rsidP="00226AF6">
            <w:pPr>
              <w:rPr>
                <w:sz w:val="16"/>
              </w:rPr>
            </w:pPr>
            <w:r w:rsidRPr="00936DD6">
              <w:rPr>
                <w:sz w:val="16"/>
              </w:rPr>
              <w:t xml:space="preserve"> 'Profit_[4-5x)',</w:t>
            </w:r>
          </w:p>
        </w:tc>
        <w:tc>
          <w:tcPr>
            <w:tcW w:w="1035" w:type="dxa"/>
            <w:noWrap/>
            <w:hideMark/>
          </w:tcPr>
          <w:p w14:paraId="4CB4BB06" w14:textId="77777777" w:rsidR="00B56BD5" w:rsidRPr="00936DD6" w:rsidRDefault="00B56BD5" w:rsidP="00226AF6">
            <w:pPr>
              <w:rPr>
                <w:sz w:val="16"/>
              </w:rPr>
            </w:pPr>
          </w:p>
        </w:tc>
        <w:tc>
          <w:tcPr>
            <w:tcW w:w="5215" w:type="dxa"/>
            <w:noWrap/>
            <w:hideMark/>
          </w:tcPr>
          <w:p w14:paraId="4C77B7A3" w14:textId="77777777" w:rsidR="00B56BD5" w:rsidRPr="00936DD6" w:rsidRDefault="00B56BD5" w:rsidP="00226AF6">
            <w:pPr>
              <w:rPr>
                <w:sz w:val="16"/>
              </w:rPr>
            </w:pPr>
            <w:r w:rsidRPr="00936DD6">
              <w:rPr>
                <w:sz w:val="16"/>
              </w:rPr>
              <w:t>Binary (1 for true, 0 for false)</w:t>
            </w:r>
          </w:p>
        </w:tc>
      </w:tr>
      <w:tr w:rsidR="00B56BD5" w:rsidRPr="00936DD6" w14:paraId="03E8EB64" w14:textId="77777777" w:rsidTr="00226AF6">
        <w:trPr>
          <w:trHeight w:val="288"/>
        </w:trPr>
        <w:tc>
          <w:tcPr>
            <w:tcW w:w="843" w:type="dxa"/>
            <w:noWrap/>
            <w:hideMark/>
          </w:tcPr>
          <w:p w14:paraId="73603A39" w14:textId="77777777" w:rsidR="00B56BD5" w:rsidRPr="00936DD6" w:rsidRDefault="00B56BD5" w:rsidP="00226AF6">
            <w:pPr>
              <w:rPr>
                <w:sz w:val="16"/>
              </w:rPr>
            </w:pPr>
            <w:r w:rsidRPr="00936DD6">
              <w:rPr>
                <w:sz w:val="16"/>
              </w:rPr>
              <w:t>64</w:t>
            </w:r>
          </w:p>
        </w:tc>
        <w:tc>
          <w:tcPr>
            <w:tcW w:w="2257" w:type="dxa"/>
            <w:noWrap/>
            <w:hideMark/>
          </w:tcPr>
          <w:p w14:paraId="4DA69604" w14:textId="77777777" w:rsidR="00B56BD5" w:rsidRPr="00936DD6" w:rsidRDefault="00B56BD5" w:rsidP="00226AF6">
            <w:pPr>
              <w:rPr>
                <w:sz w:val="16"/>
              </w:rPr>
            </w:pPr>
            <w:r w:rsidRPr="00936DD6">
              <w:rPr>
                <w:sz w:val="16"/>
              </w:rPr>
              <w:t xml:space="preserve"> 'Profit_&gt;=5x',</w:t>
            </w:r>
          </w:p>
        </w:tc>
        <w:tc>
          <w:tcPr>
            <w:tcW w:w="1035" w:type="dxa"/>
            <w:noWrap/>
            <w:hideMark/>
          </w:tcPr>
          <w:p w14:paraId="0AD5F44B" w14:textId="77777777" w:rsidR="00B56BD5" w:rsidRPr="00936DD6" w:rsidRDefault="00B56BD5" w:rsidP="00226AF6">
            <w:pPr>
              <w:rPr>
                <w:sz w:val="16"/>
              </w:rPr>
            </w:pPr>
          </w:p>
        </w:tc>
        <w:tc>
          <w:tcPr>
            <w:tcW w:w="5215" w:type="dxa"/>
            <w:noWrap/>
            <w:hideMark/>
          </w:tcPr>
          <w:p w14:paraId="4D0996BF" w14:textId="77777777" w:rsidR="00B56BD5" w:rsidRPr="00936DD6" w:rsidRDefault="00B56BD5" w:rsidP="00226AF6">
            <w:pPr>
              <w:rPr>
                <w:sz w:val="16"/>
              </w:rPr>
            </w:pPr>
            <w:r w:rsidRPr="00936DD6">
              <w:rPr>
                <w:sz w:val="16"/>
              </w:rPr>
              <w:t>Binary (1 for true, 0 for false)</w:t>
            </w:r>
          </w:p>
        </w:tc>
      </w:tr>
      <w:tr w:rsidR="00B56BD5" w:rsidRPr="00936DD6" w14:paraId="25EBE23A" w14:textId="77777777" w:rsidTr="00226AF6">
        <w:trPr>
          <w:trHeight w:val="288"/>
        </w:trPr>
        <w:tc>
          <w:tcPr>
            <w:tcW w:w="843" w:type="dxa"/>
            <w:noWrap/>
            <w:hideMark/>
          </w:tcPr>
          <w:p w14:paraId="199B122E" w14:textId="77777777" w:rsidR="00B56BD5" w:rsidRPr="00936DD6" w:rsidRDefault="00B56BD5" w:rsidP="00226AF6">
            <w:pPr>
              <w:rPr>
                <w:sz w:val="16"/>
              </w:rPr>
            </w:pPr>
            <w:r w:rsidRPr="00936DD6">
              <w:rPr>
                <w:sz w:val="16"/>
              </w:rPr>
              <w:t>65</w:t>
            </w:r>
          </w:p>
        </w:tc>
        <w:tc>
          <w:tcPr>
            <w:tcW w:w="2257" w:type="dxa"/>
            <w:noWrap/>
            <w:hideMark/>
          </w:tcPr>
          <w:p w14:paraId="6D1520B0" w14:textId="77777777" w:rsidR="00B56BD5" w:rsidRPr="00936DD6" w:rsidRDefault="00B56BD5" w:rsidP="00226AF6">
            <w:pPr>
              <w:rPr>
                <w:sz w:val="16"/>
              </w:rPr>
            </w:pPr>
            <w:r w:rsidRPr="00936DD6">
              <w:rPr>
                <w:sz w:val="16"/>
              </w:rPr>
              <w:t xml:space="preserve"> </w:t>
            </w:r>
            <w:r w:rsidRPr="00936DD6">
              <w:rPr>
                <w:sz w:val="16"/>
                <w:highlight w:val="yellow"/>
              </w:rPr>
              <w:t>'</w:t>
            </w:r>
            <w:proofErr w:type="spellStart"/>
            <w:r w:rsidRPr="00936DD6">
              <w:rPr>
                <w:sz w:val="16"/>
                <w:highlight w:val="yellow"/>
              </w:rPr>
              <w:t>Revenue_Real</w:t>
            </w:r>
            <w:proofErr w:type="spellEnd"/>
            <w:r w:rsidRPr="00936DD6">
              <w:rPr>
                <w:sz w:val="16"/>
                <w:highlight w:val="yellow"/>
              </w:rPr>
              <w:t>',</w:t>
            </w:r>
          </w:p>
        </w:tc>
        <w:tc>
          <w:tcPr>
            <w:tcW w:w="1035" w:type="dxa"/>
            <w:noWrap/>
            <w:hideMark/>
          </w:tcPr>
          <w:p w14:paraId="5E93DFB2" w14:textId="77777777" w:rsidR="00B56BD5" w:rsidRPr="00936DD6" w:rsidRDefault="00B56BD5" w:rsidP="00226AF6">
            <w:pPr>
              <w:rPr>
                <w:sz w:val="16"/>
              </w:rPr>
            </w:pPr>
          </w:p>
        </w:tc>
        <w:tc>
          <w:tcPr>
            <w:tcW w:w="5215" w:type="dxa"/>
            <w:noWrap/>
            <w:hideMark/>
          </w:tcPr>
          <w:p w14:paraId="69F98EE5" w14:textId="77777777" w:rsidR="00B56BD5" w:rsidRPr="00936DD6" w:rsidRDefault="00B56BD5" w:rsidP="00226AF6">
            <w:pPr>
              <w:rPr>
                <w:sz w:val="16"/>
              </w:rPr>
            </w:pPr>
            <w:r w:rsidRPr="00936DD6">
              <w:rPr>
                <w:sz w:val="16"/>
              </w:rPr>
              <w:t>Deflated revenue</w:t>
            </w:r>
          </w:p>
        </w:tc>
      </w:tr>
      <w:tr w:rsidR="00B56BD5" w:rsidRPr="00936DD6" w14:paraId="1EC5511E" w14:textId="77777777" w:rsidTr="00226AF6">
        <w:trPr>
          <w:trHeight w:val="288"/>
        </w:trPr>
        <w:tc>
          <w:tcPr>
            <w:tcW w:w="843" w:type="dxa"/>
            <w:noWrap/>
            <w:hideMark/>
          </w:tcPr>
          <w:p w14:paraId="65528849" w14:textId="77777777" w:rsidR="00B56BD5" w:rsidRPr="00936DD6" w:rsidRDefault="00B56BD5" w:rsidP="00226AF6">
            <w:pPr>
              <w:rPr>
                <w:sz w:val="16"/>
              </w:rPr>
            </w:pPr>
            <w:r w:rsidRPr="00936DD6">
              <w:rPr>
                <w:sz w:val="16"/>
              </w:rPr>
              <w:t>66</w:t>
            </w:r>
          </w:p>
        </w:tc>
        <w:tc>
          <w:tcPr>
            <w:tcW w:w="2257" w:type="dxa"/>
            <w:noWrap/>
            <w:hideMark/>
          </w:tcPr>
          <w:p w14:paraId="2A4341B8" w14:textId="77777777" w:rsidR="00B56BD5" w:rsidRPr="00936DD6" w:rsidRDefault="00B56BD5" w:rsidP="00226AF6">
            <w:pPr>
              <w:rPr>
                <w:sz w:val="16"/>
              </w:rPr>
            </w:pPr>
            <w:r w:rsidRPr="00936DD6">
              <w:rPr>
                <w:sz w:val="16"/>
              </w:rPr>
              <w:t xml:space="preserve"> '</w:t>
            </w:r>
            <w:proofErr w:type="spellStart"/>
            <w:r w:rsidRPr="00936DD6">
              <w:rPr>
                <w:sz w:val="16"/>
              </w:rPr>
              <w:t>Budget_Real</w:t>
            </w:r>
            <w:proofErr w:type="spellEnd"/>
            <w:r w:rsidRPr="00936DD6">
              <w:rPr>
                <w:sz w:val="16"/>
              </w:rPr>
              <w:t>',</w:t>
            </w:r>
          </w:p>
        </w:tc>
        <w:tc>
          <w:tcPr>
            <w:tcW w:w="1035" w:type="dxa"/>
            <w:noWrap/>
            <w:hideMark/>
          </w:tcPr>
          <w:p w14:paraId="713D0A94" w14:textId="77777777" w:rsidR="00B56BD5" w:rsidRPr="00936DD6" w:rsidRDefault="00B56BD5" w:rsidP="00226AF6">
            <w:pPr>
              <w:rPr>
                <w:sz w:val="16"/>
              </w:rPr>
            </w:pPr>
          </w:p>
        </w:tc>
        <w:tc>
          <w:tcPr>
            <w:tcW w:w="5215" w:type="dxa"/>
            <w:noWrap/>
            <w:hideMark/>
          </w:tcPr>
          <w:p w14:paraId="4DCBCEB2" w14:textId="77777777" w:rsidR="00B56BD5" w:rsidRPr="00936DD6" w:rsidRDefault="00B56BD5" w:rsidP="00226AF6">
            <w:pPr>
              <w:rPr>
                <w:sz w:val="16"/>
              </w:rPr>
            </w:pPr>
            <w:r w:rsidRPr="00936DD6">
              <w:rPr>
                <w:sz w:val="16"/>
              </w:rPr>
              <w:t>Deflated budget</w:t>
            </w:r>
          </w:p>
        </w:tc>
      </w:tr>
      <w:tr w:rsidR="00B56BD5" w:rsidRPr="00936DD6" w14:paraId="6DF79AB9" w14:textId="77777777" w:rsidTr="00226AF6">
        <w:trPr>
          <w:trHeight w:val="288"/>
        </w:trPr>
        <w:tc>
          <w:tcPr>
            <w:tcW w:w="843" w:type="dxa"/>
            <w:noWrap/>
            <w:hideMark/>
          </w:tcPr>
          <w:p w14:paraId="12C5A632" w14:textId="77777777" w:rsidR="00B56BD5" w:rsidRPr="00936DD6" w:rsidRDefault="00B56BD5" w:rsidP="00226AF6">
            <w:pPr>
              <w:rPr>
                <w:sz w:val="16"/>
              </w:rPr>
            </w:pPr>
            <w:r w:rsidRPr="00936DD6">
              <w:rPr>
                <w:sz w:val="16"/>
              </w:rPr>
              <w:t>67</w:t>
            </w:r>
          </w:p>
        </w:tc>
        <w:tc>
          <w:tcPr>
            <w:tcW w:w="2257" w:type="dxa"/>
            <w:noWrap/>
            <w:hideMark/>
          </w:tcPr>
          <w:p w14:paraId="43858BC7" w14:textId="77777777" w:rsidR="00B56BD5" w:rsidRPr="00936DD6" w:rsidRDefault="00B56BD5" w:rsidP="00226AF6">
            <w:pPr>
              <w:rPr>
                <w:sz w:val="16"/>
              </w:rPr>
            </w:pPr>
            <w:r w:rsidRPr="00936DD6">
              <w:rPr>
                <w:sz w:val="16"/>
              </w:rPr>
              <w:t xml:space="preserve"> </w:t>
            </w:r>
            <w:r w:rsidRPr="00936DD6">
              <w:rPr>
                <w:sz w:val="16"/>
                <w:highlight w:val="yellow"/>
              </w:rPr>
              <w:t>'</w:t>
            </w:r>
            <w:proofErr w:type="spellStart"/>
            <w:r w:rsidRPr="00936DD6">
              <w:rPr>
                <w:sz w:val="16"/>
                <w:highlight w:val="yellow"/>
              </w:rPr>
              <w:t>Profit_Real</w:t>
            </w:r>
            <w:proofErr w:type="spellEnd"/>
            <w:r w:rsidRPr="00936DD6">
              <w:rPr>
                <w:sz w:val="16"/>
                <w:highlight w:val="yellow"/>
              </w:rPr>
              <w:t>',</w:t>
            </w:r>
          </w:p>
        </w:tc>
        <w:tc>
          <w:tcPr>
            <w:tcW w:w="1035" w:type="dxa"/>
            <w:noWrap/>
            <w:hideMark/>
          </w:tcPr>
          <w:p w14:paraId="7550334C" w14:textId="77777777" w:rsidR="00B56BD5" w:rsidRPr="00936DD6" w:rsidRDefault="00B56BD5" w:rsidP="00226AF6">
            <w:pPr>
              <w:rPr>
                <w:sz w:val="16"/>
              </w:rPr>
            </w:pPr>
          </w:p>
        </w:tc>
        <w:tc>
          <w:tcPr>
            <w:tcW w:w="5215" w:type="dxa"/>
            <w:noWrap/>
            <w:hideMark/>
          </w:tcPr>
          <w:p w14:paraId="20CCDAEE" w14:textId="77777777" w:rsidR="00B56BD5" w:rsidRPr="00936DD6" w:rsidRDefault="00B56BD5" w:rsidP="00226AF6">
            <w:pPr>
              <w:rPr>
                <w:sz w:val="16"/>
              </w:rPr>
            </w:pPr>
            <w:r w:rsidRPr="00936DD6">
              <w:rPr>
                <w:sz w:val="16"/>
              </w:rPr>
              <w:t>Deflated profit</w:t>
            </w:r>
          </w:p>
        </w:tc>
      </w:tr>
      <w:tr w:rsidR="00B56BD5" w:rsidRPr="00936DD6" w14:paraId="7E7EB91F" w14:textId="77777777" w:rsidTr="00226AF6">
        <w:trPr>
          <w:trHeight w:val="288"/>
        </w:trPr>
        <w:tc>
          <w:tcPr>
            <w:tcW w:w="843" w:type="dxa"/>
            <w:noWrap/>
            <w:hideMark/>
          </w:tcPr>
          <w:p w14:paraId="4EF7A93C" w14:textId="77777777" w:rsidR="00B56BD5" w:rsidRPr="00936DD6" w:rsidRDefault="00B56BD5" w:rsidP="00226AF6">
            <w:pPr>
              <w:rPr>
                <w:sz w:val="16"/>
              </w:rPr>
            </w:pPr>
            <w:r w:rsidRPr="00936DD6">
              <w:rPr>
                <w:sz w:val="16"/>
              </w:rPr>
              <w:t>68</w:t>
            </w:r>
          </w:p>
        </w:tc>
        <w:tc>
          <w:tcPr>
            <w:tcW w:w="2257" w:type="dxa"/>
            <w:noWrap/>
            <w:hideMark/>
          </w:tcPr>
          <w:p w14:paraId="0E2450B8" w14:textId="77777777" w:rsidR="00B56BD5" w:rsidRPr="00936DD6" w:rsidRDefault="00B56BD5" w:rsidP="00226AF6">
            <w:pPr>
              <w:rPr>
                <w:sz w:val="16"/>
              </w:rPr>
            </w:pPr>
            <w:r w:rsidRPr="00936DD6">
              <w:rPr>
                <w:sz w:val="16"/>
              </w:rPr>
              <w:t xml:space="preserve"> '</w:t>
            </w:r>
            <w:proofErr w:type="spellStart"/>
            <w:r w:rsidRPr="00936DD6">
              <w:rPr>
                <w:sz w:val="16"/>
              </w:rPr>
              <w:t>Comp_Disney</w:t>
            </w:r>
            <w:proofErr w:type="spellEnd"/>
            <w:r w:rsidRPr="00936DD6">
              <w:rPr>
                <w:sz w:val="16"/>
              </w:rPr>
              <w:t>',</w:t>
            </w:r>
          </w:p>
        </w:tc>
        <w:tc>
          <w:tcPr>
            <w:tcW w:w="1035" w:type="dxa"/>
            <w:noWrap/>
            <w:hideMark/>
          </w:tcPr>
          <w:p w14:paraId="2239683B" w14:textId="77777777" w:rsidR="00B56BD5" w:rsidRPr="00936DD6" w:rsidRDefault="00B56BD5" w:rsidP="00226AF6">
            <w:pPr>
              <w:rPr>
                <w:sz w:val="16"/>
              </w:rPr>
            </w:pPr>
          </w:p>
        </w:tc>
        <w:tc>
          <w:tcPr>
            <w:tcW w:w="5215" w:type="dxa"/>
            <w:noWrap/>
            <w:hideMark/>
          </w:tcPr>
          <w:p w14:paraId="0F605A8E" w14:textId="77777777" w:rsidR="00B56BD5" w:rsidRPr="00936DD6" w:rsidRDefault="00B56BD5" w:rsidP="00226AF6">
            <w:pPr>
              <w:rPr>
                <w:sz w:val="16"/>
              </w:rPr>
            </w:pPr>
            <w:r w:rsidRPr="00936DD6">
              <w:rPr>
                <w:sz w:val="16"/>
              </w:rPr>
              <w:t>Binary (1 for true, 0 for false), Movies can have multiple companies, I made sure to include subsidiaries</w:t>
            </w:r>
          </w:p>
        </w:tc>
      </w:tr>
      <w:tr w:rsidR="00B56BD5" w:rsidRPr="00936DD6" w14:paraId="3C3C10B3" w14:textId="77777777" w:rsidTr="00226AF6">
        <w:trPr>
          <w:trHeight w:val="288"/>
        </w:trPr>
        <w:tc>
          <w:tcPr>
            <w:tcW w:w="843" w:type="dxa"/>
            <w:noWrap/>
            <w:hideMark/>
          </w:tcPr>
          <w:p w14:paraId="5E90DBA9" w14:textId="77777777" w:rsidR="00B56BD5" w:rsidRPr="00936DD6" w:rsidRDefault="00B56BD5" w:rsidP="00226AF6">
            <w:pPr>
              <w:rPr>
                <w:sz w:val="16"/>
              </w:rPr>
            </w:pPr>
            <w:r w:rsidRPr="00936DD6">
              <w:rPr>
                <w:sz w:val="16"/>
              </w:rPr>
              <w:t>69</w:t>
            </w:r>
          </w:p>
        </w:tc>
        <w:tc>
          <w:tcPr>
            <w:tcW w:w="2257" w:type="dxa"/>
            <w:noWrap/>
            <w:hideMark/>
          </w:tcPr>
          <w:p w14:paraId="7647D6E8" w14:textId="77777777" w:rsidR="00B56BD5" w:rsidRPr="00936DD6" w:rsidRDefault="00B56BD5" w:rsidP="00226AF6">
            <w:pPr>
              <w:rPr>
                <w:sz w:val="16"/>
              </w:rPr>
            </w:pPr>
            <w:r w:rsidRPr="00936DD6">
              <w:rPr>
                <w:sz w:val="16"/>
              </w:rPr>
              <w:t xml:space="preserve"> '</w:t>
            </w:r>
            <w:proofErr w:type="spellStart"/>
            <w:r w:rsidRPr="00936DD6">
              <w:rPr>
                <w:sz w:val="16"/>
              </w:rPr>
              <w:t>Comp_DreamWorks</w:t>
            </w:r>
            <w:proofErr w:type="spellEnd"/>
            <w:r w:rsidRPr="00936DD6">
              <w:rPr>
                <w:sz w:val="16"/>
              </w:rPr>
              <w:t>',</w:t>
            </w:r>
          </w:p>
        </w:tc>
        <w:tc>
          <w:tcPr>
            <w:tcW w:w="1035" w:type="dxa"/>
            <w:noWrap/>
            <w:hideMark/>
          </w:tcPr>
          <w:p w14:paraId="3D0C6D6E" w14:textId="77777777" w:rsidR="00B56BD5" w:rsidRPr="00936DD6" w:rsidRDefault="00B56BD5" w:rsidP="00226AF6">
            <w:pPr>
              <w:rPr>
                <w:sz w:val="16"/>
              </w:rPr>
            </w:pPr>
          </w:p>
        </w:tc>
        <w:tc>
          <w:tcPr>
            <w:tcW w:w="5215" w:type="dxa"/>
            <w:noWrap/>
            <w:hideMark/>
          </w:tcPr>
          <w:p w14:paraId="20CEE536" w14:textId="77777777" w:rsidR="00B56BD5" w:rsidRPr="00936DD6" w:rsidRDefault="00B56BD5" w:rsidP="00226AF6">
            <w:pPr>
              <w:rPr>
                <w:sz w:val="16"/>
              </w:rPr>
            </w:pPr>
            <w:r w:rsidRPr="00936DD6">
              <w:rPr>
                <w:sz w:val="16"/>
              </w:rPr>
              <w:t>Binary (1 for true, 0 for false), Movies can have multiple companies, I made sure to include subsidiaries</w:t>
            </w:r>
          </w:p>
        </w:tc>
      </w:tr>
      <w:tr w:rsidR="00B56BD5" w:rsidRPr="00936DD6" w14:paraId="6432B65D" w14:textId="77777777" w:rsidTr="00226AF6">
        <w:trPr>
          <w:trHeight w:val="288"/>
        </w:trPr>
        <w:tc>
          <w:tcPr>
            <w:tcW w:w="843" w:type="dxa"/>
            <w:noWrap/>
            <w:hideMark/>
          </w:tcPr>
          <w:p w14:paraId="675972D3" w14:textId="77777777" w:rsidR="00B56BD5" w:rsidRPr="00936DD6" w:rsidRDefault="00B56BD5" w:rsidP="00226AF6">
            <w:pPr>
              <w:rPr>
                <w:sz w:val="16"/>
              </w:rPr>
            </w:pPr>
            <w:r w:rsidRPr="00936DD6">
              <w:rPr>
                <w:sz w:val="16"/>
              </w:rPr>
              <w:t>70</w:t>
            </w:r>
          </w:p>
        </w:tc>
        <w:tc>
          <w:tcPr>
            <w:tcW w:w="2257" w:type="dxa"/>
            <w:noWrap/>
            <w:hideMark/>
          </w:tcPr>
          <w:p w14:paraId="6D96F3A6" w14:textId="77777777" w:rsidR="00B56BD5" w:rsidRPr="00936DD6" w:rsidRDefault="00B56BD5" w:rsidP="00226AF6">
            <w:pPr>
              <w:rPr>
                <w:sz w:val="16"/>
              </w:rPr>
            </w:pPr>
            <w:r w:rsidRPr="00936DD6">
              <w:rPr>
                <w:sz w:val="16"/>
              </w:rPr>
              <w:t xml:space="preserve"> '</w:t>
            </w:r>
            <w:proofErr w:type="spellStart"/>
            <w:r w:rsidRPr="00936DD6">
              <w:rPr>
                <w:sz w:val="16"/>
              </w:rPr>
              <w:t>Comp_Fox</w:t>
            </w:r>
            <w:proofErr w:type="spellEnd"/>
            <w:r w:rsidRPr="00936DD6">
              <w:rPr>
                <w:sz w:val="16"/>
              </w:rPr>
              <w:t>',</w:t>
            </w:r>
          </w:p>
        </w:tc>
        <w:tc>
          <w:tcPr>
            <w:tcW w:w="1035" w:type="dxa"/>
            <w:noWrap/>
            <w:hideMark/>
          </w:tcPr>
          <w:p w14:paraId="530E0FD4" w14:textId="77777777" w:rsidR="00B56BD5" w:rsidRPr="00936DD6" w:rsidRDefault="00B56BD5" w:rsidP="00226AF6">
            <w:pPr>
              <w:rPr>
                <w:sz w:val="16"/>
              </w:rPr>
            </w:pPr>
          </w:p>
        </w:tc>
        <w:tc>
          <w:tcPr>
            <w:tcW w:w="5215" w:type="dxa"/>
            <w:noWrap/>
            <w:hideMark/>
          </w:tcPr>
          <w:p w14:paraId="5D8220D7" w14:textId="77777777" w:rsidR="00B56BD5" w:rsidRPr="00936DD6" w:rsidRDefault="00B56BD5" w:rsidP="00226AF6">
            <w:pPr>
              <w:rPr>
                <w:sz w:val="16"/>
              </w:rPr>
            </w:pPr>
            <w:r w:rsidRPr="00936DD6">
              <w:rPr>
                <w:sz w:val="16"/>
              </w:rPr>
              <w:t>Binary (1 for true, 0 for false), Movies can have multiple companies, I made sure to include subsidiaries</w:t>
            </w:r>
          </w:p>
        </w:tc>
      </w:tr>
      <w:tr w:rsidR="00B56BD5" w:rsidRPr="00936DD6" w14:paraId="6F05D585" w14:textId="77777777" w:rsidTr="00226AF6">
        <w:trPr>
          <w:trHeight w:val="288"/>
        </w:trPr>
        <w:tc>
          <w:tcPr>
            <w:tcW w:w="843" w:type="dxa"/>
            <w:noWrap/>
            <w:hideMark/>
          </w:tcPr>
          <w:p w14:paraId="088AFAF6" w14:textId="77777777" w:rsidR="00B56BD5" w:rsidRPr="00936DD6" w:rsidRDefault="00B56BD5" w:rsidP="00226AF6">
            <w:pPr>
              <w:rPr>
                <w:sz w:val="16"/>
              </w:rPr>
            </w:pPr>
            <w:r w:rsidRPr="00936DD6">
              <w:rPr>
                <w:sz w:val="16"/>
              </w:rPr>
              <w:lastRenderedPageBreak/>
              <w:t>71</w:t>
            </w:r>
          </w:p>
        </w:tc>
        <w:tc>
          <w:tcPr>
            <w:tcW w:w="2257" w:type="dxa"/>
            <w:noWrap/>
            <w:hideMark/>
          </w:tcPr>
          <w:p w14:paraId="56CA556E" w14:textId="77777777" w:rsidR="00B56BD5" w:rsidRPr="00936DD6" w:rsidRDefault="00B56BD5" w:rsidP="00226AF6">
            <w:pPr>
              <w:rPr>
                <w:sz w:val="16"/>
              </w:rPr>
            </w:pPr>
            <w:r w:rsidRPr="00936DD6">
              <w:rPr>
                <w:sz w:val="16"/>
              </w:rPr>
              <w:t xml:space="preserve"> '</w:t>
            </w:r>
            <w:proofErr w:type="spellStart"/>
            <w:r w:rsidRPr="00936DD6">
              <w:rPr>
                <w:sz w:val="16"/>
              </w:rPr>
              <w:t>Comp_Lionsgate</w:t>
            </w:r>
            <w:proofErr w:type="spellEnd"/>
            <w:r w:rsidRPr="00936DD6">
              <w:rPr>
                <w:sz w:val="16"/>
              </w:rPr>
              <w:t>',</w:t>
            </w:r>
          </w:p>
        </w:tc>
        <w:tc>
          <w:tcPr>
            <w:tcW w:w="1035" w:type="dxa"/>
            <w:noWrap/>
            <w:hideMark/>
          </w:tcPr>
          <w:p w14:paraId="2B3C414B" w14:textId="77777777" w:rsidR="00B56BD5" w:rsidRPr="00936DD6" w:rsidRDefault="00B56BD5" w:rsidP="00226AF6">
            <w:pPr>
              <w:rPr>
                <w:sz w:val="16"/>
              </w:rPr>
            </w:pPr>
          </w:p>
        </w:tc>
        <w:tc>
          <w:tcPr>
            <w:tcW w:w="5215" w:type="dxa"/>
            <w:noWrap/>
            <w:hideMark/>
          </w:tcPr>
          <w:p w14:paraId="41A1960A" w14:textId="77777777" w:rsidR="00B56BD5" w:rsidRPr="00936DD6" w:rsidRDefault="00B56BD5" w:rsidP="00226AF6">
            <w:pPr>
              <w:rPr>
                <w:sz w:val="16"/>
              </w:rPr>
            </w:pPr>
            <w:r w:rsidRPr="00936DD6">
              <w:rPr>
                <w:sz w:val="16"/>
              </w:rPr>
              <w:t>Binary (1 for true, 0 for false), Movies can have multiple companies, I made sure to include subsidiaries</w:t>
            </w:r>
          </w:p>
        </w:tc>
      </w:tr>
      <w:tr w:rsidR="00B56BD5" w:rsidRPr="00936DD6" w14:paraId="42DC8075" w14:textId="77777777" w:rsidTr="00226AF6">
        <w:trPr>
          <w:trHeight w:val="288"/>
        </w:trPr>
        <w:tc>
          <w:tcPr>
            <w:tcW w:w="843" w:type="dxa"/>
            <w:noWrap/>
            <w:hideMark/>
          </w:tcPr>
          <w:p w14:paraId="4DDD51FE" w14:textId="77777777" w:rsidR="00B56BD5" w:rsidRPr="00936DD6" w:rsidRDefault="00B56BD5" w:rsidP="00226AF6">
            <w:pPr>
              <w:rPr>
                <w:sz w:val="16"/>
              </w:rPr>
            </w:pPr>
            <w:r w:rsidRPr="00936DD6">
              <w:rPr>
                <w:sz w:val="16"/>
              </w:rPr>
              <w:t>72</w:t>
            </w:r>
          </w:p>
        </w:tc>
        <w:tc>
          <w:tcPr>
            <w:tcW w:w="2257" w:type="dxa"/>
            <w:noWrap/>
            <w:hideMark/>
          </w:tcPr>
          <w:p w14:paraId="3E9F4EB9" w14:textId="77777777" w:rsidR="00B56BD5" w:rsidRPr="00936DD6" w:rsidRDefault="00B56BD5" w:rsidP="00226AF6">
            <w:pPr>
              <w:rPr>
                <w:sz w:val="16"/>
              </w:rPr>
            </w:pPr>
            <w:r w:rsidRPr="00936DD6">
              <w:rPr>
                <w:sz w:val="16"/>
              </w:rPr>
              <w:t xml:space="preserve"> '</w:t>
            </w:r>
            <w:proofErr w:type="spellStart"/>
            <w:r w:rsidRPr="00936DD6">
              <w:rPr>
                <w:sz w:val="16"/>
              </w:rPr>
              <w:t>Comp_MGM</w:t>
            </w:r>
            <w:proofErr w:type="spellEnd"/>
            <w:r w:rsidRPr="00936DD6">
              <w:rPr>
                <w:sz w:val="16"/>
              </w:rPr>
              <w:t>',</w:t>
            </w:r>
          </w:p>
        </w:tc>
        <w:tc>
          <w:tcPr>
            <w:tcW w:w="1035" w:type="dxa"/>
            <w:noWrap/>
            <w:hideMark/>
          </w:tcPr>
          <w:p w14:paraId="009BD3B2" w14:textId="77777777" w:rsidR="00B56BD5" w:rsidRPr="00936DD6" w:rsidRDefault="00B56BD5" w:rsidP="00226AF6">
            <w:pPr>
              <w:rPr>
                <w:sz w:val="16"/>
              </w:rPr>
            </w:pPr>
          </w:p>
        </w:tc>
        <w:tc>
          <w:tcPr>
            <w:tcW w:w="5215" w:type="dxa"/>
            <w:noWrap/>
            <w:hideMark/>
          </w:tcPr>
          <w:p w14:paraId="751507E3" w14:textId="77777777" w:rsidR="00B56BD5" w:rsidRPr="00936DD6" w:rsidRDefault="00B56BD5" w:rsidP="00226AF6">
            <w:pPr>
              <w:rPr>
                <w:sz w:val="16"/>
              </w:rPr>
            </w:pPr>
            <w:r w:rsidRPr="00936DD6">
              <w:rPr>
                <w:sz w:val="16"/>
              </w:rPr>
              <w:t>Binary (1 for true, 0 for false), Movies can have multiple companies, I made sure to include subsidiaries</w:t>
            </w:r>
          </w:p>
        </w:tc>
      </w:tr>
      <w:tr w:rsidR="00B56BD5" w:rsidRPr="00936DD6" w14:paraId="61F30B21" w14:textId="77777777" w:rsidTr="00226AF6">
        <w:trPr>
          <w:trHeight w:val="288"/>
        </w:trPr>
        <w:tc>
          <w:tcPr>
            <w:tcW w:w="843" w:type="dxa"/>
            <w:noWrap/>
            <w:hideMark/>
          </w:tcPr>
          <w:p w14:paraId="2038EA96" w14:textId="77777777" w:rsidR="00B56BD5" w:rsidRPr="00936DD6" w:rsidRDefault="00B56BD5" w:rsidP="00226AF6">
            <w:pPr>
              <w:rPr>
                <w:sz w:val="16"/>
              </w:rPr>
            </w:pPr>
            <w:r w:rsidRPr="00936DD6">
              <w:rPr>
                <w:sz w:val="16"/>
              </w:rPr>
              <w:t>73</w:t>
            </w:r>
          </w:p>
        </w:tc>
        <w:tc>
          <w:tcPr>
            <w:tcW w:w="2257" w:type="dxa"/>
            <w:noWrap/>
            <w:hideMark/>
          </w:tcPr>
          <w:p w14:paraId="428C4D6A" w14:textId="77777777" w:rsidR="00B56BD5" w:rsidRPr="00936DD6" w:rsidRDefault="00B56BD5" w:rsidP="00226AF6">
            <w:pPr>
              <w:rPr>
                <w:sz w:val="16"/>
              </w:rPr>
            </w:pPr>
            <w:r w:rsidRPr="00936DD6">
              <w:rPr>
                <w:sz w:val="16"/>
              </w:rPr>
              <w:t xml:space="preserve"> '</w:t>
            </w:r>
            <w:proofErr w:type="spellStart"/>
            <w:r w:rsidRPr="00936DD6">
              <w:rPr>
                <w:sz w:val="16"/>
              </w:rPr>
              <w:t>Comp_Miramax</w:t>
            </w:r>
            <w:proofErr w:type="spellEnd"/>
            <w:r w:rsidRPr="00936DD6">
              <w:rPr>
                <w:sz w:val="16"/>
              </w:rPr>
              <w:t>',</w:t>
            </w:r>
          </w:p>
        </w:tc>
        <w:tc>
          <w:tcPr>
            <w:tcW w:w="1035" w:type="dxa"/>
            <w:noWrap/>
            <w:hideMark/>
          </w:tcPr>
          <w:p w14:paraId="1B82BBF1" w14:textId="77777777" w:rsidR="00B56BD5" w:rsidRPr="00936DD6" w:rsidRDefault="00B56BD5" w:rsidP="00226AF6">
            <w:pPr>
              <w:rPr>
                <w:sz w:val="16"/>
              </w:rPr>
            </w:pPr>
          </w:p>
        </w:tc>
        <w:tc>
          <w:tcPr>
            <w:tcW w:w="5215" w:type="dxa"/>
            <w:noWrap/>
            <w:hideMark/>
          </w:tcPr>
          <w:p w14:paraId="0170DDA1" w14:textId="77777777" w:rsidR="00B56BD5" w:rsidRPr="00936DD6" w:rsidRDefault="00B56BD5" w:rsidP="00226AF6">
            <w:pPr>
              <w:rPr>
                <w:sz w:val="16"/>
              </w:rPr>
            </w:pPr>
            <w:r w:rsidRPr="00936DD6">
              <w:rPr>
                <w:sz w:val="16"/>
              </w:rPr>
              <w:t>Binary (1 for true, 0 for false), Movies can have multiple companies, I made sure to include subsidiaries</w:t>
            </w:r>
          </w:p>
        </w:tc>
      </w:tr>
      <w:tr w:rsidR="00B56BD5" w:rsidRPr="00936DD6" w14:paraId="251EE4F7" w14:textId="77777777" w:rsidTr="00226AF6">
        <w:trPr>
          <w:trHeight w:val="288"/>
        </w:trPr>
        <w:tc>
          <w:tcPr>
            <w:tcW w:w="843" w:type="dxa"/>
            <w:noWrap/>
            <w:hideMark/>
          </w:tcPr>
          <w:p w14:paraId="43FEE02F" w14:textId="77777777" w:rsidR="00B56BD5" w:rsidRPr="00936DD6" w:rsidRDefault="00B56BD5" w:rsidP="00226AF6">
            <w:pPr>
              <w:rPr>
                <w:sz w:val="16"/>
              </w:rPr>
            </w:pPr>
            <w:r w:rsidRPr="00936DD6">
              <w:rPr>
                <w:sz w:val="16"/>
              </w:rPr>
              <w:t>74</w:t>
            </w:r>
          </w:p>
        </w:tc>
        <w:tc>
          <w:tcPr>
            <w:tcW w:w="2257" w:type="dxa"/>
            <w:noWrap/>
            <w:hideMark/>
          </w:tcPr>
          <w:p w14:paraId="23EB3F4C" w14:textId="77777777" w:rsidR="00B56BD5" w:rsidRPr="00936DD6" w:rsidRDefault="00B56BD5" w:rsidP="00226AF6">
            <w:pPr>
              <w:rPr>
                <w:sz w:val="16"/>
              </w:rPr>
            </w:pPr>
            <w:r w:rsidRPr="00936DD6">
              <w:rPr>
                <w:sz w:val="16"/>
              </w:rPr>
              <w:t xml:space="preserve"> '</w:t>
            </w:r>
            <w:proofErr w:type="spellStart"/>
            <w:r w:rsidRPr="00936DD6">
              <w:rPr>
                <w:sz w:val="16"/>
              </w:rPr>
              <w:t>Comp_Paramount</w:t>
            </w:r>
            <w:proofErr w:type="spellEnd"/>
            <w:r w:rsidRPr="00936DD6">
              <w:rPr>
                <w:sz w:val="16"/>
              </w:rPr>
              <w:t>',</w:t>
            </w:r>
          </w:p>
        </w:tc>
        <w:tc>
          <w:tcPr>
            <w:tcW w:w="1035" w:type="dxa"/>
            <w:noWrap/>
            <w:hideMark/>
          </w:tcPr>
          <w:p w14:paraId="12E80062" w14:textId="77777777" w:rsidR="00B56BD5" w:rsidRPr="00936DD6" w:rsidRDefault="00B56BD5" w:rsidP="00226AF6">
            <w:pPr>
              <w:rPr>
                <w:sz w:val="16"/>
              </w:rPr>
            </w:pPr>
          </w:p>
        </w:tc>
        <w:tc>
          <w:tcPr>
            <w:tcW w:w="5215" w:type="dxa"/>
            <w:noWrap/>
            <w:hideMark/>
          </w:tcPr>
          <w:p w14:paraId="696364CC" w14:textId="77777777" w:rsidR="00B56BD5" w:rsidRPr="00936DD6" w:rsidRDefault="00B56BD5" w:rsidP="00226AF6">
            <w:pPr>
              <w:rPr>
                <w:sz w:val="16"/>
              </w:rPr>
            </w:pPr>
            <w:r w:rsidRPr="00936DD6">
              <w:rPr>
                <w:sz w:val="16"/>
              </w:rPr>
              <w:t>Binary (1 for true, 0 for false), Movies can have multiple companies, I made sure to include subsidiaries</w:t>
            </w:r>
          </w:p>
        </w:tc>
      </w:tr>
      <w:tr w:rsidR="00B56BD5" w:rsidRPr="00936DD6" w14:paraId="2F4EF87E" w14:textId="77777777" w:rsidTr="00226AF6">
        <w:trPr>
          <w:trHeight w:val="288"/>
        </w:trPr>
        <w:tc>
          <w:tcPr>
            <w:tcW w:w="843" w:type="dxa"/>
            <w:noWrap/>
            <w:hideMark/>
          </w:tcPr>
          <w:p w14:paraId="2D429F10" w14:textId="77777777" w:rsidR="00B56BD5" w:rsidRPr="00936DD6" w:rsidRDefault="00B56BD5" w:rsidP="00226AF6">
            <w:pPr>
              <w:rPr>
                <w:sz w:val="16"/>
              </w:rPr>
            </w:pPr>
            <w:r w:rsidRPr="00936DD6">
              <w:rPr>
                <w:sz w:val="16"/>
              </w:rPr>
              <w:t>75</w:t>
            </w:r>
          </w:p>
        </w:tc>
        <w:tc>
          <w:tcPr>
            <w:tcW w:w="2257" w:type="dxa"/>
            <w:noWrap/>
            <w:hideMark/>
          </w:tcPr>
          <w:p w14:paraId="6FDCFFA7" w14:textId="77777777" w:rsidR="00B56BD5" w:rsidRPr="00936DD6" w:rsidRDefault="00B56BD5" w:rsidP="00226AF6">
            <w:pPr>
              <w:rPr>
                <w:sz w:val="16"/>
              </w:rPr>
            </w:pPr>
            <w:r w:rsidRPr="00936DD6">
              <w:rPr>
                <w:sz w:val="16"/>
              </w:rPr>
              <w:t xml:space="preserve"> '</w:t>
            </w:r>
            <w:proofErr w:type="spellStart"/>
            <w:r w:rsidRPr="00936DD6">
              <w:rPr>
                <w:sz w:val="16"/>
              </w:rPr>
              <w:t>Comp_Sony</w:t>
            </w:r>
            <w:proofErr w:type="spellEnd"/>
            <w:r w:rsidRPr="00936DD6">
              <w:rPr>
                <w:sz w:val="16"/>
              </w:rPr>
              <w:t>',</w:t>
            </w:r>
          </w:p>
        </w:tc>
        <w:tc>
          <w:tcPr>
            <w:tcW w:w="1035" w:type="dxa"/>
            <w:noWrap/>
            <w:hideMark/>
          </w:tcPr>
          <w:p w14:paraId="0C489784" w14:textId="77777777" w:rsidR="00B56BD5" w:rsidRPr="00936DD6" w:rsidRDefault="00B56BD5" w:rsidP="00226AF6">
            <w:pPr>
              <w:rPr>
                <w:sz w:val="16"/>
              </w:rPr>
            </w:pPr>
          </w:p>
        </w:tc>
        <w:tc>
          <w:tcPr>
            <w:tcW w:w="5215" w:type="dxa"/>
            <w:noWrap/>
            <w:hideMark/>
          </w:tcPr>
          <w:p w14:paraId="57E96184" w14:textId="77777777" w:rsidR="00B56BD5" w:rsidRPr="00936DD6" w:rsidRDefault="00B56BD5" w:rsidP="00226AF6">
            <w:pPr>
              <w:rPr>
                <w:sz w:val="16"/>
              </w:rPr>
            </w:pPr>
            <w:r w:rsidRPr="00936DD6">
              <w:rPr>
                <w:sz w:val="16"/>
              </w:rPr>
              <w:t>Binary (1 for true, 0 for false), Movies can have multiple companies, I made sure to include subsidiaries</w:t>
            </w:r>
          </w:p>
        </w:tc>
      </w:tr>
      <w:tr w:rsidR="00B56BD5" w:rsidRPr="00936DD6" w14:paraId="0EFAF000" w14:textId="77777777" w:rsidTr="00226AF6">
        <w:trPr>
          <w:trHeight w:val="288"/>
        </w:trPr>
        <w:tc>
          <w:tcPr>
            <w:tcW w:w="843" w:type="dxa"/>
            <w:noWrap/>
            <w:hideMark/>
          </w:tcPr>
          <w:p w14:paraId="039FD710" w14:textId="77777777" w:rsidR="00B56BD5" w:rsidRPr="00936DD6" w:rsidRDefault="00B56BD5" w:rsidP="00226AF6">
            <w:pPr>
              <w:rPr>
                <w:sz w:val="16"/>
              </w:rPr>
            </w:pPr>
            <w:r w:rsidRPr="00936DD6">
              <w:rPr>
                <w:sz w:val="16"/>
              </w:rPr>
              <w:t>76</w:t>
            </w:r>
          </w:p>
        </w:tc>
        <w:tc>
          <w:tcPr>
            <w:tcW w:w="2257" w:type="dxa"/>
            <w:noWrap/>
            <w:hideMark/>
          </w:tcPr>
          <w:p w14:paraId="260A39C3" w14:textId="77777777" w:rsidR="00B56BD5" w:rsidRPr="00936DD6" w:rsidRDefault="00B56BD5" w:rsidP="00226AF6">
            <w:pPr>
              <w:rPr>
                <w:sz w:val="16"/>
              </w:rPr>
            </w:pPr>
            <w:r w:rsidRPr="00936DD6">
              <w:rPr>
                <w:sz w:val="16"/>
              </w:rPr>
              <w:t xml:space="preserve"> '</w:t>
            </w:r>
            <w:proofErr w:type="spellStart"/>
            <w:r w:rsidRPr="00936DD6">
              <w:rPr>
                <w:sz w:val="16"/>
              </w:rPr>
              <w:t>Comp_Universal</w:t>
            </w:r>
            <w:proofErr w:type="spellEnd"/>
            <w:r w:rsidRPr="00936DD6">
              <w:rPr>
                <w:sz w:val="16"/>
              </w:rPr>
              <w:t>',</w:t>
            </w:r>
          </w:p>
        </w:tc>
        <w:tc>
          <w:tcPr>
            <w:tcW w:w="1035" w:type="dxa"/>
            <w:noWrap/>
            <w:hideMark/>
          </w:tcPr>
          <w:p w14:paraId="7156A31C" w14:textId="77777777" w:rsidR="00B56BD5" w:rsidRPr="00936DD6" w:rsidRDefault="00B56BD5" w:rsidP="00226AF6">
            <w:pPr>
              <w:rPr>
                <w:sz w:val="16"/>
              </w:rPr>
            </w:pPr>
          </w:p>
        </w:tc>
        <w:tc>
          <w:tcPr>
            <w:tcW w:w="5215" w:type="dxa"/>
            <w:noWrap/>
            <w:hideMark/>
          </w:tcPr>
          <w:p w14:paraId="23BC6EFF" w14:textId="77777777" w:rsidR="00B56BD5" w:rsidRPr="00936DD6" w:rsidRDefault="00B56BD5" w:rsidP="00226AF6">
            <w:pPr>
              <w:rPr>
                <w:sz w:val="16"/>
              </w:rPr>
            </w:pPr>
            <w:r w:rsidRPr="00936DD6">
              <w:rPr>
                <w:sz w:val="16"/>
              </w:rPr>
              <w:t>Binary (1 for true, 0 for false), Movies can have multiple companies, I made sure to include subsidiaries</w:t>
            </w:r>
          </w:p>
        </w:tc>
      </w:tr>
      <w:tr w:rsidR="00B56BD5" w:rsidRPr="00936DD6" w14:paraId="1D982418" w14:textId="77777777" w:rsidTr="00226AF6">
        <w:trPr>
          <w:trHeight w:val="288"/>
        </w:trPr>
        <w:tc>
          <w:tcPr>
            <w:tcW w:w="843" w:type="dxa"/>
            <w:noWrap/>
            <w:hideMark/>
          </w:tcPr>
          <w:p w14:paraId="4BD5EECA" w14:textId="77777777" w:rsidR="00B56BD5" w:rsidRPr="00936DD6" w:rsidRDefault="00B56BD5" w:rsidP="00226AF6">
            <w:pPr>
              <w:rPr>
                <w:sz w:val="16"/>
              </w:rPr>
            </w:pPr>
            <w:r w:rsidRPr="00936DD6">
              <w:rPr>
                <w:sz w:val="16"/>
              </w:rPr>
              <w:t>77</w:t>
            </w:r>
          </w:p>
        </w:tc>
        <w:tc>
          <w:tcPr>
            <w:tcW w:w="2257" w:type="dxa"/>
            <w:noWrap/>
            <w:hideMark/>
          </w:tcPr>
          <w:p w14:paraId="69369D76" w14:textId="77777777" w:rsidR="00B56BD5" w:rsidRPr="00936DD6" w:rsidRDefault="00B56BD5" w:rsidP="00226AF6">
            <w:pPr>
              <w:rPr>
                <w:sz w:val="16"/>
              </w:rPr>
            </w:pPr>
            <w:r w:rsidRPr="00936DD6">
              <w:rPr>
                <w:sz w:val="16"/>
              </w:rPr>
              <w:t xml:space="preserve"> '</w:t>
            </w:r>
            <w:proofErr w:type="spellStart"/>
            <w:r w:rsidRPr="00936DD6">
              <w:rPr>
                <w:sz w:val="16"/>
              </w:rPr>
              <w:t>Comp_WarnerBros</w:t>
            </w:r>
            <w:proofErr w:type="spellEnd"/>
            <w:r w:rsidRPr="00936DD6">
              <w:rPr>
                <w:sz w:val="16"/>
              </w:rPr>
              <w:t>',</w:t>
            </w:r>
          </w:p>
        </w:tc>
        <w:tc>
          <w:tcPr>
            <w:tcW w:w="1035" w:type="dxa"/>
            <w:noWrap/>
            <w:hideMark/>
          </w:tcPr>
          <w:p w14:paraId="6F43AF27" w14:textId="77777777" w:rsidR="00B56BD5" w:rsidRPr="00936DD6" w:rsidRDefault="00B56BD5" w:rsidP="00226AF6">
            <w:pPr>
              <w:rPr>
                <w:sz w:val="16"/>
              </w:rPr>
            </w:pPr>
          </w:p>
        </w:tc>
        <w:tc>
          <w:tcPr>
            <w:tcW w:w="5215" w:type="dxa"/>
            <w:noWrap/>
            <w:hideMark/>
          </w:tcPr>
          <w:p w14:paraId="12A34B9B" w14:textId="77777777" w:rsidR="00B56BD5" w:rsidRPr="00936DD6" w:rsidRDefault="00B56BD5" w:rsidP="00226AF6">
            <w:pPr>
              <w:rPr>
                <w:sz w:val="16"/>
              </w:rPr>
            </w:pPr>
            <w:r w:rsidRPr="00936DD6">
              <w:rPr>
                <w:sz w:val="16"/>
              </w:rPr>
              <w:t>Binary (1 for true, 0 for false), Movies can have multiple companies, I made sure to include subsidiaries</w:t>
            </w:r>
          </w:p>
        </w:tc>
      </w:tr>
      <w:tr w:rsidR="00B56BD5" w:rsidRPr="00936DD6" w14:paraId="1DAF1FD5" w14:textId="77777777" w:rsidTr="00226AF6">
        <w:trPr>
          <w:trHeight w:val="288"/>
        </w:trPr>
        <w:tc>
          <w:tcPr>
            <w:tcW w:w="843" w:type="dxa"/>
            <w:noWrap/>
            <w:hideMark/>
          </w:tcPr>
          <w:p w14:paraId="70AD7BB1" w14:textId="77777777" w:rsidR="00B56BD5" w:rsidRPr="00936DD6" w:rsidRDefault="00B56BD5" w:rsidP="00226AF6">
            <w:pPr>
              <w:rPr>
                <w:sz w:val="16"/>
              </w:rPr>
            </w:pPr>
            <w:r w:rsidRPr="00936DD6">
              <w:rPr>
                <w:sz w:val="16"/>
              </w:rPr>
              <w:t>78</w:t>
            </w:r>
          </w:p>
        </w:tc>
        <w:tc>
          <w:tcPr>
            <w:tcW w:w="2257" w:type="dxa"/>
            <w:noWrap/>
            <w:hideMark/>
          </w:tcPr>
          <w:p w14:paraId="4A6F205F" w14:textId="77777777" w:rsidR="00B56BD5" w:rsidRPr="00936DD6" w:rsidRDefault="00B56BD5" w:rsidP="00226AF6">
            <w:pPr>
              <w:rPr>
                <w:sz w:val="16"/>
              </w:rPr>
            </w:pPr>
            <w:r w:rsidRPr="00936DD6">
              <w:rPr>
                <w:sz w:val="16"/>
              </w:rPr>
              <w:t xml:space="preserve"> '</w:t>
            </w:r>
            <w:proofErr w:type="spellStart"/>
            <w:r w:rsidRPr="00936DD6">
              <w:rPr>
                <w:sz w:val="16"/>
              </w:rPr>
              <w:t>Comp_Other</w:t>
            </w:r>
            <w:proofErr w:type="spellEnd"/>
            <w:r w:rsidRPr="00936DD6">
              <w:rPr>
                <w:sz w:val="16"/>
              </w:rPr>
              <w:t>',</w:t>
            </w:r>
          </w:p>
        </w:tc>
        <w:tc>
          <w:tcPr>
            <w:tcW w:w="1035" w:type="dxa"/>
            <w:noWrap/>
            <w:hideMark/>
          </w:tcPr>
          <w:p w14:paraId="2439CC15" w14:textId="77777777" w:rsidR="00B56BD5" w:rsidRPr="00936DD6" w:rsidRDefault="00B56BD5" w:rsidP="00226AF6">
            <w:pPr>
              <w:rPr>
                <w:sz w:val="16"/>
              </w:rPr>
            </w:pPr>
          </w:p>
        </w:tc>
        <w:tc>
          <w:tcPr>
            <w:tcW w:w="5215" w:type="dxa"/>
            <w:noWrap/>
            <w:hideMark/>
          </w:tcPr>
          <w:p w14:paraId="585706DD" w14:textId="77777777" w:rsidR="00B56BD5" w:rsidRPr="00936DD6" w:rsidRDefault="00B56BD5" w:rsidP="00226AF6">
            <w:pPr>
              <w:rPr>
                <w:sz w:val="16"/>
              </w:rPr>
            </w:pPr>
            <w:r w:rsidRPr="00936DD6">
              <w:rPr>
                <w:sz w:val="16"/>
              </w:rPr>
              <w:t>Binary (1 for true, 0 for false), Movies can have multiple companies, I made sure to include subsidiaries</w:t>
            </w:r>
          </w:p>
        </w:tc>
      </w:tr>
      <w:tr w:rsidR="00B56BD5" w:rsidRPr="00936DD6" w14:paraId="40B3CC7D" w14:textId="77777777" w:rsidTr="00226AF6">
        <w:trPr>
          <w:trHeight w:val="288"/>
        </w:trPr>
        <w:tc>
          <w:tcPr>
            <w:tcW w:w="843" w:type="dxa"/>
            <w:noWrap/>
            <w:hideMark/>
          </w:tcPr>
          <w:p w14:paraId="6264F629" w14:textId="77777777" w:rsidR="00B56BD5" w:rsidRPr="00936DD6" w:rsidRDefault="00B56BD5" w:rsidP="00226AF6">
            <w:pPr>
              <w:rPr>
                <w:sz w:val="16"/>
              </w:rPr>
            </w:pPr>
            <w:r w:rsidRPr="00936DD6">
              <w:rPr>
                <w:sz w:val="16"/>
              </w:rPr>
              <w:t>79</w:t>
            </w:r>
          </w:p>
        </w:tc>
        <w:tc>
          <w:tcPr>
            <w:tcW w:w="2257" w:type="dxa"/>
            <w:noWrap/>
            <w:hideMark/>
          </w:tcPr>
          <w:p w14:paraId="56445D2F" w14:textId="77777777" w:rsidR="00B56BD5" w:rsidRPr="00936DD6" w:rsidRDefault="00B56BD5" w:rsidP="00226AF6">
            <w:pPr>
              <w:rPr>
                <w:sz w:val="16"/>
              </w:rPr>
            </w:pPr>
            <w:r w:rsidRPr="00936DD6">
              <w:rPr>
                <w:sz w:val="16"/>
              </w:rPr>
              <w:t xml:space="preserve"> '</w:t>
            </w:r>
            <w:proofErr w:type="spellStart"/>
            <w:r w:rsidRPr="00936DD6">
              <w:rPr>
                <w:sz w:val="16"/>
              </w:rPr>
              <w:t>Revenue_Actor</w:t>
            </w:r>
            <w:proofErr w:type="spellEnd"/>
            <w:r w:rsidRPr="00936DD6">
              <w:rPr>
                <w:sz w:val="16"/>
              </w:rPr>
              <w:t>',</w:t>
            </w:r>
          </w:p>
        </w:tc>
        <w:tc>
          <w:tcPr>
            <w:tcW w:w="1035" w:type="dxa"/>
            <w:noWrap/>
            <w:hideMark/>
          </w:tcPr>
          <w:p w14:paraId="17B7A932" w14:textId="77777777" w:rsidR="00B56BD5" w:rsidRPr="00936DD6" w:rsidRDefault="00B56BD5" w:rsidP="00226AF6">
            <w:pPr>
              <w:rPr>
                <w:sz w:val="16"/>
              </w:rPr>
            </w:pPr>
          </w:p>
        </w:tc>
        <w:tc>
          <w:tcPr>
            <w:tcW w:w="5215" w:type="dxa"/>
            <w:noWrap/>
            <w:hideMark/>
          </w:tcPr>
          <w:p w14:paraId="7BE2A3D3" w14:textId="77777777" w:rsidR="00B56BD5" w:rsidRPr="00936DD6" w:rsidRDefault="00B56BD5" w:rsidP="00226AF6">
            <w:pPr>
              <w:rPr>
                <w:sz w:val="16"/>
              </w:rPr>
            </w:pPr>
            <w:r w:rsidRPr="00936DD6">
              <w:rPr>
                <w:sz w:val="16"/>
              </w:rPr>
              <w:t>Total revenue generated in past movies by cast in current movie</w:t>
            </w:r>
          </w:p>
        </w:tc>
      </w:tr>
      <w:tr w:rsidR="00B56BD5" w:rsidRPr="00936DD6" w14:paraId="7E12C82E" w14:textId="77777777" w:rsidTr="00226AF6">
        <w:trPr>
          <w:trHeight w:val="288"/>
        </w:trPr>
        <w:tc>
          <w:tcPr>
            <w:tcW w:w="843" w:type="dxa"/>
            <w:noWrap/>
            <w:hideMark/>
          </w:tcPr>
          <w:p w14:paraId="4CB8B48C" w14:textId="77777777" w:rsidR="00B56BD5" w:rsidRPr="00936DD6" w:rsidRDefault="00B56BD5" w:rsidP="00226AF6">
            <w:pPr>
              <w:rPr>
                <w:sz w:val="16"/>
              </w:rPr>
            </w:pPr>
            <w:r w:rsidRPr="00936DD6">
              <w:rPr>
                <w:sz w:val="16"/>
              </w:rPr>
              <w:t>80</w:t>
            </w:r>
          </w:p>
        </w:tc>
        <w:tc>
          <w:tcPr>
            <w:tcW w:w="2257" w:type="dxa"/>
            <w:noWrap/>
            <w:hideMark/>
          </w:tcPr>
          <w:p w14:paraId="64F3303B" w14:textId="77777777" w:rsidR="00B56BD5" w:rsidRPr="00936DD6" w:rsidRDefault="00B56BD5" w:rsidP="00226AF6">
            <w:pPr>
              <w:rPr>
                <w:sz w:val="16"/>
              </w:rPr>
            </w:pPr>
            <w:r w:rsidRPr="00936DD6">
              <w:rPr>
                <w:sz w:val="16"/>
              </w:rPr>
              <w:t xml:space="preserve"> '</w:t>
            </w:r>
            <w:proofErr w:type="spellStart"/>
            <w:r w:rsidRPr="00936DD6">
              <w:rPr>
                <w:sz w:val="16"/>
              </w:rPr>
              <w:t>Revenue_Actor_Real</w:t>
            </w:r>
            <w:proofErr w:type="spellEnd"/>
            <w:r w:rsidRPr="00936DD6">
              <w:rPr>
                <w:sz w:val="16"/>
              </w:rPr>
              <w:t>',</w:t>
            </w:r>
          </w:p>
        </w:tc>
        <w:tc>
          <w:tcPr>
            <w:tcW w:w="1035" w:type="dxa"/>
            <w:noWrap/>
            <w:hideMark/>
          </w:tcPr>
          <w:p w14:paraId="608E2B50" w14:textId="77777777" w:rsidR="00B56BD5" w:rsidRPr="00936DD6" w:rsidRDefault="00B56BD5" w:rsidP="00226AF6">
            <w:pPr>
              <w:rPr>
                <w:sz w:val="16"/>
              </w:rPr>
            </w:pPr>
          </w:p>
        </w:tc>
        <w:tc>
          <w:tcPr>
            <w:tcW w:w="5215" w:type="dxa"/>
            <w:noWrap/>
            <w:hideMark/>
          </w:tcPr>
          <w:p w14:paraId="49207AC6" w14:textId="77777777" w:rsidR="00B56BD5" w:rsidRPr="00936DD6" w:rsidRDefault="00B56BD5" w:rsidP="00226AF6">
            <w:pPr>
              <w:rPr>
                <w:sz w:val="16"/>
              </w:rPr>
            </w:pPr>
            <w:r w:rsidRPr="00936DD6">
              <w:rPr>
                <w:sz w:val="16"/>
              </w:rPr>
              <w:t>Deflated</w:t>
            </w:r>
          </w:p>
        </w:tc>
      </w:tr>
      <w:tr w:rsidR="00B56BD5" w:rsidRPr="00936DD6" w14:paraId="4BB065FE" w14:textId="77777777" w:rsidTr="00226AF6">
        <w:trPr>
          <w:trHeight w:val="288"/>
        </w:trPr>
        <w:tc>
          <w:tcPr>
            <w:tcW w:w="843" w:type="dxa"/>
            <w:noWrap/>
            <w:hideMark/>
          </w:tcPr>
          <w:p w14:paraId="31968D24" w14:textId="77777777" w:rsidR="00B56BD5" w:rsidRPr="00936DD6" w:rsidRDefault="00B56BD5" w:rsidP="00226AF6">
            <w:pPr>
              <w:rPr>
                <w:sz w:val="16"/>
              </w:rPr>
            </w:pPr>
            <w:r w:rsidRPr="00936DD6">
              <w:rPr>
                <w:sz w:val="16"/>
              </w:rPr>
              <w:t>81</w:t>
            </w:r>
          </w:p>
        </w:tc>
        <w:tc>
          <w:tcPr>
            <w:tcW w:w="2257" w:type="dxa"/>
            <w:noWrap/>
            <w:hideMark/>
          </w:tcPr>
          <w:p w14:paraId="77B15E70" w14:textId="77777777" w:rsidR="00B56BD5" w:rsidRPr="00936DD6" w:rsidRDefault="00B56BD5" w:rsidP="00226AF6">
            <w:pPr>
              <w:rPr>
                <w:sz w:val="16"/>
              </w:rPr>
            </w:pPr>
            <w:r w:rsidRPr="00936DD6">
              <w:rPr>
                <w:sz w:val="16"/>
              </w:rPr>
              <w:t xml:space="preserve"> '</w:t>
            </w:r>
            <w:proofErr w:type="spellStart"/>
            <w:r w:rsidRPr="00936DD6">
              <w:rPr>
                <w:sz w:val="16"/>
              </w:rPr>
              <w:t>Revenue_Director</w:t>
            </w:r>
            <w:proofErr w:type="spellEnd"/>
            <w:r w:rsidRPr="00936DD6">
              <w:rPr>
                <w:sz w:val="16"/>
              </w:rPr>
              <w:t>',</w:t>
            </w:r>
          </w:p>
        </w:tc>
        <w:tc>
          <w:tcPr>
            <w:tcW w:w="1035" w:type="dxa"/>
            <w:noWrap/>
            <w:hideMark/>
          </w:tcPr>
          <w:p w14:paraId="6A80F003" w14:textId="77777777" w:rsidR="00B56BD5" w:rsidRPr="00936DD6" w:rsidRDefault="00B56BD5" w:rsidP="00226AF6">
            <w:pPr>
              <w:rPr>
                <w:sz w:val="16"/>
              </w:rPr>
            </w:pPr>
          </w:p>
        </w:tc>
        <w:tc>
          <w:tcPr>
            <w:tcW w:w="5215" w:type="dxa"/>
            <w:noWrap/>
            <w:hideMark/>
          </w:tcPr>
          <w:p w14:paraId="6F8490B5" w14:textId="77777777" w:rsidR="00B56BD5" w:rsidRPr="00936DD6" w:rsidRDefault="00B56BD5" w:rsidP="00226AF6">
            <w:pPr>
              <w:rPr>
                <w:sz w:val="16"/>
              </w:rPr>
            </w:pPr>
            <w:r w:rsidRPr="00936DD6">
              <w:rPr>
                <w:sz w:val="16"/>
              </w:rPr>
              <w:t>Total revenue generated in past movies by director of current movie</w:t>
            </w:r>
          </w:p>
        </w:tc>
      </w:tr>
      <w:tr w:rsidR="00B56BD5" w:rsidRPr="00936DD6" w14:paraId="3F927301" w14:textId="77777777" w:rsidTr="00226AF6">
        <w:trPr>
          <w:trHeight w:val="288"/>
        </w:trPr>
        <w:tc>
          <w:tcPr>
            <w:tcW w:w="843" w:type="dxa"/>
            <w:noWrap/>
            <w:hideMark/>
          </w:tcPr>
          <w:p w14:paraId="49458D07" w14:textId="77777777" w:rsidR="00B56BD5" w:rsidRPr="00936DD6" w:rsidRDefault="00B56BD5" w:rsidP="00226AF6">
            <w:pPr>
              <w:rPr>
                <w:sz w:val="16"/>
              </w:rPr>
            </w:pPr>
            <w:r w:rsidRPr="00936DD6">
              <w:rPr>
                <w:sz w:val="16"/>
              </w:rPr>
              <w:t>82</w:t>
            </w:r>
          </w:p>
        </w:tc>
        <w:tc>
          <w:tcPr>
            <w:tcW w:w="2257" w:type="dxa"/>
            <w:noWrap/>
            <w:hideMark/>
          </w:tcPr>
          <w:p w14:paraId="0C401186" w14:textId="77777777" w:rsidR="00B56BD5" w:rsidRPr="00936DD6" w:rsidRDefault="00B56BD5" w:rsidP="00226AF6">
            <w:pPr>
              <w:rPr>
                <w:sz w:val="16"/>
              </w:rPr>
            </w:pPr>
            <w:r w:rsidRPr="00936DD6">
              <w:rPr>
                <w:sz w:val="16"/>
              </w:rPr>
              <w:t xml:space="preserve"> '</w:t>
            </w:r>
            <w:proofErr w:type="spellStart"/>
            <w:r w:rsidRPr="00936DD6">
              <w:rPr>
                <w:sz w:val="16"/>
              </w:rPr>
              <w:t>Revenue_Director_Real</w:t>
            </w:r>
            <w:proofErr w:type="spellEnd"/>
            <w:r w:rsidRPr="00936DD6">
              <w:rPr>
                <w:sz w:val="16"/>
              </w:rPr>
              <w:t>',</w:t>
            </w:r>
          </w:p>
        </w:tc>
        <w:tc>
          <w:tcPr>
            <w:tcW w:w="1035" w:type="dxa"/>
            <w:noWrap/>
            <w:hideMark/>
          </w:tcPr>
          <w:p w14:paraId="10ECFC34" w14:textId="77777777" w:rsidR="00B56BD5" w:rsidRPr="00936DD6" w:rsidRDefault="00B56BD5" w:rsidP="00226AF6">
            <w:pPr>
              <w:rPr>
                <w:sz w:val="16"/>
              </w:rPr>
            </w:pPr>
          </w:p>
        </w:tc>
        <w:tc>
          <w:tcPr>
            <w:tcW w:w="5215" w:type="dxa"/>
            <w:noWrap/>
            <w:hideMark/>
          </w:tcPr>
          <w:p w14:paraId="6E94050B" w14:textId="77777777" w:rsidR="00B56BD5" w:rsidRPr="00936DD6" w:rsidRDefault="00B56BD5" w:rsidP="00226AF6">
            <w:pPr>
              <w:rPr>
                <w:sz w:val="16"/>
              </w:rPr>
            </w:pPr>
            <w:r w:rsidRPr="00936DD6">
              <w:rPr>
                <w:sz w:val="16"/>
              </w:rPr>
              <w:t>Deflated</w:t>
            </w:r>
          </w:p>
        </w:tc>
      </w:tr>
      <w:tr w:rsidR="00B56BD5" w:rsidRPr="00936DD6" w14:paraId="4BF6CB9C" w14:textId="77777777" w:rsidTr="00226AF6">
        <w:trPr>
          <w:trHeight w:val="288"/>
        </w:trPr>
        <w:tc>
          <w:tcPr>
            <w:tcW w:w="843" w:type="dxa"/>
            <w:noWrap/>
            <w:hideMark/>
          </w:tcPr>
          <w:p w14:paraId="7052B884" w14:textId="77777777" w:rsidR="00B56BD5" w:rsidRPr="00936DD6" w:rsidRDefault="00B56BD5" w:rsidP="00226AF6">
            <w:pPr>
              <w:rPr>
                <w:sz w:val="16"/>
              </w:rPr>
            </w:pPr>
            <w:r w:rsidRPr="00936DD6">
              <w:rPr>
                <w:sz w:val="16"/>
              </w:rPr>
              <w:t>83</w:t>
            </w:r>
          </w:p>
        </w:tc>
        <w:tc>
          <w:tcPr>
            <w:tcW w:w="2257" w:type="dxa"/>
            <w:noWrap/>
            <w:hideMark/>
          </w:tcPr>
          <w:p w14:paraId="307D80E9" w14:textId="77777777" w:rsidR="00B56BD5" w:rsidRPr="00936DD6" w:rsidRDefault="00B56BD5" w:rsidP="00226AF6">
            <w:pPr>
              <w:rPr>
                <w:sz w:val="16"/>
              </w:rPr>
            </w:pPr>
            <w:r w:rsidRPr="00936DD6">
              <w:rPr>
                <w:sz w:val="16"/>
              </w:rPr>
              <w:t xml:space="preserve"> '</w:t>
            </w:r>
            <w:proofErr w:type="spellStart"/>
            <w:r w:rsidRPr="00936DD6">
              <w:rPr>
                <w:sz w:val="16"/>
              </w:rPr>
              <w:t>Revenue_Writer</w:t>
            </w:r>
            <w:proofErr w:type="spellEnd"/>
            <w:r w:rsidRPr="00936DD6">
              <w:rPr>
                <w:sz w:val="16"/>
              </w:rPr>
              <w:t>',</w:t>
            </w:r>
          </w:p>
        </w:tc>
        <w:tc>
          <w:tcPr>
            <w:tcW w:w="1035" w:type="dxa"/>
            <w:noWrap/>
            <w:hideMark/>
          </w:tcPr>
          <w:p w14:paraId="59C74648" w14:textId="77777777" w:rsidR="00B56BD5" w:rsidRPr="00936DD6" w:rsidRDefault="00B56BD5" w:rsidP="00226AF6">
            <w:pPr>
              <w:rPr>
                <w:sz w:val="16"/>
              </w:rPr>
            </w:pPr>
          </w:p>
        </w:tc>
        <w:tc>
          <w:tcPr>
            <w:tcW w:w="5215" w:type="dxa"/>
            <w:noWrap/>
            <w:hideMark/>
          </w:tcPr>
          <w:p w14:paraId="4CE0179D" w14:textId="77777777" w:rsidR="00B56BD5" w:rsidRPr="00936DD6" w:rsidRDefault="00B56BD5" w:rsidP="00226AF6">
            <w:pPr>
              <w:rPr>
                <w:sz w:val="16"/>
              </w:rPr>
            </w:pPr>
            <w:r w:rsidRPr="00936DD6">
              <w:rPr>
                <w:sz w:val="16"/>
              </w:rPr>
              <w:t>Total revenue generated in past movies by writers of current movie</w:t>
            </w:r>
          </w:p>
        </w:tc>
      </w:tr>
      <w:tr w:rsidR="00B56BD5" w:rsidRPr="00936DD6" w14:paraId="58E345BB" w14:textId="77777777" w:rsidTr="00226AF6">
        <w:trPr>
          <w:trHeight w:val="288"/>
        </w:trPr>
        <w:tc>
          <w:tcPr>
            <w:tcW w:w="843" w:type="dxa"/>
            <w:noWrap/>
            <w:hideMark/>
          </w:tcPr>
          <w:p w14:paraId="55EDF6E3" w14:textId="77777777" w:rsidR="00B56BD5" w:rsidRPr="00936DD6" w:rsidRDefault="00B56BD5" w:rsidP="00226AF6">
            <w:pPr>
              <w:rPr>
                <w:sz w:val="16"/>
              </w:rPr>
            </w:pPr>
            <w:r w:rsidRPr="00936DD6">
              <w:rPr>
                <w:sz w:val="16"/>
              </w:rPr>
              <w:t>84</w:t>
            </w:r>
          </w:p>
        </w:tc>
        <w:tc>
          <w:tcPr>
            <w:tcW w:w="2257" w:type="dxa"/>
            <w:noWrap/>
            <w:hideMark/>
          </w:tcPr>
          <w:p w14:paraId="25254CCA" w14:textId="77777777" w:rsidR="00B56BD5" w:rsidRPr="00936DD6" w:rsidRDefault="00B56BD5" w:rsidP="00226AF6">
            <w:pPr>
              <w:rPr>
                <w:sz w:val="16"/>
              </w:rPr>
            </w:pPr>
            <w:r w:rsidRPr="00936DD6">
              <w:rPr>
                <w:sz w:val="16"/>
              </w:rPr>
              <w:t xml:space="preserve"> '</w:t>
            </w:r>
            <w:proofErr w:type="spellStart"/>
            <w:r w:rsidRPr="00936DD6">
              <w:rPr>
                <w:sz w:val="16"/>
              </w:rPr>
              <w:t>Revenue_Writer_Real</w:t>
            </w:r>
            <w:proofErr w:type="spellEnd"/>
            <w:r w:rsidRPr="00936DD6">
              <w:rPr>
                <w:sz w:val="16"/>
              </w:rPr>
              <w:t>',</w:t>
            </w:r>
          </w:p>
        </w:tc>
        <w:tc>
          <w:tcPr>
            <w:tcW w:w="1035" w:type="dxa"/>
            <w:noWrap/>
            <w:hideMark/>
          </w:tcPr>
          <w:p w14:paraId="22FFB18F" w14:textId="77777777" w:rsidR="00B56BD5" w:rsidRPr="00936DD6" w:rsidRDefault="00B56BD5" w:rsidP="00226AF6">
            <w:pPr>
              <w:rPr>
                <w:sz w:val="16"/>
              </w:rPr>
            </w:pPr>
          </w:p>
        </w:tc>
        <w:tc>
          <w:tcPr>
            <w:tcW w:w="5215" w:type="dxa"/>
            <w:noWrap/>
            <w:hideMark/>
          </w:tcPr>
          <w:p w14:paraId="464B7C10" w14:textId="77777777" w:rsidR="00B56BD5" w:rsidRPr="00936DD6" w:rsidRDefault="00B56BD5" w:rsidP="00226AF6">
            <w:pPr>
              <w:rPr>
                <w:sz w:val="16"/>
              </w:rPr>
            </w:pPr>
            <w:r w:rsidRPr="00936DD6">
              <w:rPr>
                <w:sz w:val="16"/>
              </w:rPr>
              <w:t>Deflated</w:t>
            </w:r>
          </w:p>
        </w:tc>
      </w:tr>
      <w:tr w:rsidR="00B56BD5" w:rsidRPr="00936DD6" w14:paraId="0E4AFD01" w14:textId="77777777" w:rsidTr="00226AF6">
        <w:trPr>
          <w:trHeight w:val="288"/>
        </w:trPr>
        <w:tc>
          <w:tcPr>
            <w:tcW w:w="843" w:type="dxa"/>
            <w:noWrap/>
            <w:hideMark/>
          </w:tcPr>
          <w:p w14:paraId="21F7018F" w14:textId="77777777" w:rsidR="00B56BD5" w:rsidRPr="00936DD6" w:rsidRDefault="00B56BD5" w:rsidP="00226AF6">
            <w:pPr>
              <w:rPr>
                <w:sz w:val="16"/>
              </w:rPr>
            </w:pPr>
            <w:r w:rsidRPr="00936DD6">
              <w:rPr>
                <w:sz w:val="16"/>
              </w:rPr>
              <w:t>85</w:t>
            </w:r>
          </w:p>
        </w:tc>
        <w:tc>
          <w:tcPr>
            <w:tcW w:w="2257" w:type="dxa"/>
            <w:noWrap/>
            <w:hideMark/>
          </w:tcPr>
          <w:p w14:paraId="1C0390A3" w14:textId="77777777" w:rsidR="00B56BD5" w:rsidRPr="00936DD6" w:rsidRDefault="00B56BD5" w:rsidP="00226AF6">
            <w:pPr>
              <w:rPr>
                <w:sz w:val="16"/>
              </w:rPr>
            </w:pPr>
            <w:r w:rsidRPr="00936DD6">
              <w:rPr>
                <w:sz w:val="16"/>
              </w:rPr>
              <w:t xml:space="preserve"> '</w:t>
            </w:r>
            <w:proofErr w:type="spellStart"/>
            <w:r w:rsidRPr="00936DD6">
              <w:rPr>
                <w:sz w:val="16"/>
              </w:rPr>
              <w:t>Revenue_Producer</w:t>
            </w:r>
            <w:proofErr w:type="spellEnd"/>
            <w:r w:rsidRPr="00936DD6">
              <w:rPr>
                <w:sz w:val="16"/>
              </w:rPr>
              <w:t>',</w:t>
            </w:r>
          </w:p>
        </w:tc>
        <w:tc>
          <w:tcPr>
            <w:tcW w:w="1035" w:type="dxa"/>
            <w:noWrap/>
            <w:hideMark/>
          </w:tcPr>
          <w:p w14:paraId="4FD06DD8" w14:textId="77777777" w:rsidR="00B56BD5" w:rsidRPr="00936DD6" w:rsidRDefault="00B56BD5" w:rsidP="00226AF6">
            <w:pPr>
              <w:rPr>
                <w:sz w:val="16"/>
              </w:rPr>
            </w:pPr>
          </w:p>
        </w:tc>
        <w:tc>
          <w:tcPr>
            <w:tcW w:w="5215" w:type="dxa"/>
            <w:noWrap/>
            <w:hideMark/>
          </w:tcPr>
          <w:p w14:paraId="0A12CCE4" w14:textId="77777777" w:rsidR="00B56BD5" w:rsidRPr="00936DD6" w:rsidRDefault="00B56BD5" w:rsidP="00226AF6">
            <w:pPr>
              <w:rPr>
                <w:sz w:val="16"/>
              </w:rPr>
            </w:pPr>
            <w:r w:rsidRPr="00936DD6">
              <w:rPr>
                <w:sz w:val="16"/>
              </w:rPr>
              <w:t>Total revenue generated in past movies by producers of current movie</w:t>
            </w:r>
          </w:p>
        </w:tc>
      </w:tr>
      <w:tr w:rsidR="00B56BD5" w:rsidRPr="00936DD6" w14:paraId="3442C9BD" w14:textId="77777777" w:rsidTr="00226AF6">
        <w:trPr>
          <w:trHeight w:val="288"/>
        </w:trPr>
        <w:tc>
          <w:tcPr>
            <w:tcW w:w="843" w:type="dxa"/>
            <w:noWrap/>
            <w:hideMark/>
          </w:tcPr>
          <w:p w14:paraId="6DD8CF59" w14:textId="77777777" w:rsidR="00B56BD5" w:rsidRPr="00936DD6" w:rsidRDefault="00B56BD5" w:rsidP="00226AF6">
            <w:pPr>
              <w:rPr>
                <w:sz w:val="16"/>
              </w:rPr>
            </w:pPr>
            <w:r w:rsidRPr="00936DD6">
              <w:rPr>
                <w:sz w:val="16"/>
              </w:rPr>
              <w:t>86</w:t>
            </w:r>
          </w:p>
        </w:tc>
        <w:tc>
          <w:tcPr>
            <w:tcW w:w="2257" w:type="dxa"/>
            <w:noWrap/>
            <w:hideMark/>
          </w:tcPr>
          <w:p w14:paraId="31978E2E" w14:textId="77777777" w:rsidR="00B56BD5" w:rsidRPr="00936DD6" w:rsidRDefault="00B56BD5" w:rsidP="00226AF6">
            <w:pPr>
              <w:rPr>
                <w:sz w:val="16"/>
              </w:rPr>
            </w:pPr>
            <w:r w:rsidRPr="00936DD6">
              <w:rPr>
                <w:sz w:val="16"/>
              </w:rPr>
              <w:t xml:space="preserve"> '</w:t>
            </w:r>
            <w:proofErr w:type="spellStart"/>
            <w:r w:rsidRPr="00936DD6">
              <w:rPr>
                <w:sz w:val="16"/>
              </w:rPr>
              <w:t>Revenue_Producer_Real</w:t>
            </w:r>
            <w:proofErr w:type="spellEnd"/>
            <w:r w:rsidRPr="00936DD6">
              <w:rPr>
                <w:sz w:val="16"/>
              </w:rPr>
              <w:t>'</w:t>
            </w:r>
          </w:p>
        </w:tc>
        <w:tc>
          <w:tcPr>
            <w:tcW w:w="1035" w:type="dxa"/>
            <w:noWrap/>
            <w:hideMark/>
          </w:tcPr>
          <w:p w14:paraId="1E365680" w14:textId="77777777" w:rsidR="00B56BD5" w:rsidRPr="00936DD6" w:rsidRDefault="00B56BD5" w:rsidP="00226AF6">
            <w:pPr>
              <w:rPr>
                <w:sz w:val="16"/>
              </w:rPr>
            </w:pPr>
          </w:p>
        </w:tc>
        <w:tc>
          <w:tcPr>
            <w:tcW w:w="5215" w:type="dxa"/>
            <w:noWrap/>
            <w:hideMark/>
          </w:tcPr>
          <w:p w14:paraId="25A13389" w14:textId="77777777" w:rsidR="00B56BD5" w:rsidRPr="00936DD6" w:rsidRDefault="00B56BD5" w:rsidP="00226AF6">
            <w:pPr>
              <w:rPr>
                <w:sz w:val="16"/>
              </w:rPr>
            </w:pPr>
            <w:r w:rsidRPr="00936DD6">
              <w:rPr>
                <w:sz w:val="16"/>
              </w:rPr>
              <w:t>Deflated</w:t>
            </w:r>
          </w:p>
        </w:tc>
      </w:tr>
    </w:tbl>
    <w:p w14:paraId="01422FA1" w14:textId="77777777" w:rsidR="00E66F47" w:rsidRDefault="00E66F47" w:rsidP="00122BF0"/>
    <w:p w14:paraId="6329F067" w14:textId="77777777" w:rsidR="00E66F47" w:rsidRDefault="00E66F47" w:rsidP="00E66F47">
      <w:pPr>
        <w:pStyle w:val="Heading2"/>
        <w:spacing w:after="120"/>
      </w:pPr>
      <w:bookmarkStart w:id="230" w:name="_Toc524072345"/>
      <w:bookmarkStart w:id="231" w:name="_Toc524111801"/>
      <w:r>
        <w:t>Part 9B: Applied Data Science Model</w:t>
      </w:r>
      <w:bookmarkEnd w:id="230"/>
      <w:bookmarkEnd w:id="231"/>
    </w:p>
    <w:p w14:paraId="5AF8931B" w14:textId="77777777" w:rsidR="00E66F47" w:rsidRDefault="00E66F47" w:rsidP="00E66F47"/>
    <w:p w14:paraId="0D306980" w14:textId="77777777" w:rsidR="00E66F47" w:rsidRPr="00E66F47" w:rsidRDefault="00E66F47" w:rsidP="00AD3220">
      <w:pPr>
        <w:jc w:val="center"/>
      </w:pPr>
      <w:r w:rsidRPr="00E66F47">
        <w:rPr>
          <w:noProof/>
        </w:rPr>
        <w:drawing>
          <wp:inline distT="0" distB="0" distL="0" distR="0" wp14:anchorId="2E609CCD" wp14:editId="4B6C3F36">
            <wp:extent cx="6400800" cy="36004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00800" cy="3600450"/>
                    </a:xfrm>
                    <a:prstGeom prst="rect">
                      <a:avLst/>
                    </a:prstGeom>
                  </pic:spPr>
                </pic:pic>
              </a:graphicData>
            </a:graphic>
          </wp:inline>
        </w:drawing>
      </w:r>
      <w:r w:rsidRPr="00E66F47">
        <w:rPr>
          <w:noProof/>
        </w:rPr>
        <mc:AlternateContent>
          <mc:Choice Requires="wps">
            <w:drawing>
              <wp:anchor distT="0" distB="0" distL="114300" distR="114300" simplePos="0" relativeHeight="251677696" behindDoc="0" locked="0" layoutInCell="1" allowOverlap="1" wp14:anchorId="12C1D32F" wp14:editId="30CF8060">
                <wp:simplePos x="0" y="0"/>
                <wp:positionH relativeFrom="column">
                  <wp:posOffset>26657300</wp:posOffset>
                </wp:positionH>
                <wp:positionV relativeFrom="paragraph">
                  <wp:posOffset>1021080</wp:posOffset>
                </wp:positionV>
                <wp:extent cx="20841" cy="682658"/>
                <wp:effectExtent l="25400" t="0" r="43180" b="41275"/>
                <wp:wrapNone/>
                <wp:docPr id="24" name="Straight Connector 30">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841" cy="682658"/>
                        </a:xfrm>
                        <a:prstGeom prst="line">
                          <a:avLst/>
                        </a:prstGeom>
                        <a:noFill/>
                        <a:ln w="63500" cap="flat">
                          <a:solidFill>
                            <a:srgbClr val="FFFFFF"/>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60D638E9" id="Straight Connector 30"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2099pt,80.4pt" to="2100.65pt,13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" strokecolor="white" strokeweight="5pt">
                <v:stroke miterlimit="4" joinstyle="miter"/>
                <o:lock v:ext="edit" shapetype="f"/>
              </v:line>
            </w:pict>
          </mc:Fallback>
        </mc:AlternateContent>
      </w:r>
      <w:r w:rsidRPr="00E66F47">
        <w:rPr>
          <w:noProof/>
        </w:rPr>
        <mc:AlternateContent>
          <mc:Choice Requires="wps">
            <w:drawing>
              <wp:anchor distT="0" distB="0" distL="114300" distR="114300" simplePos="0" relativeHeight="251678720" behindDoc="0" locked="0" layoutInCell="1" allowOverlap="1" wp14:anchorId="237CB599" wp14:editId="024F7671">
                <wp:simplePos x="0" y="0"/>
                <wp:positionH relativeFrom="column">
                  <wp:posOffset>6189980</wp:posOffset>
                </wp:positionH>
                <wp:positionV relativeFrom="paragraph">
                  <wp:posOffset>6642100</wp:posOffset>
                </wp:positionV>
                <wp:extent cx="10074970" cy="2852936"/>
                <wp:effectExtent l="0" t="25400" r="34290" b="0"/>
                <wp:wrapNone/>
                <wp:docPr id="43" name="Arc 42">
                  <a:extLst xmlns:a="http://schemas.openxmlformats.org/drawingml/2006/main">
                    <a:ext uri="{FF2B5EF4-FFF2-40B4-BE49-F238E27FC236}">
                      <a16:creationId xmlns:a16="http://schemas.microsoft.com/office/drawing/2014/main" id="{F3A15372-685D-2B48-8ABF-9657775BA3B1}"/>
                    </a:ext>
                  </a:extLst>
                </wp:docPr>
                <wp:cNvGraphicFramePr/>
                <a:graphic xmlns:a="http://schemas.openxmlformats.org/drawingml/2006/main">
                  <a:graphicData uri="http://schemas.microsoft.com/office/word/2010/wordprocessingShape">
                    <wps:wsp>
                      <wps:cNvSpPr/>
                      <wps:spPr>
                        <a:xfrm>
                          <a:off x="0" y="0"/>
                          <a:ext cx="10074970" cy="2852936"/>
                        </a:xfrm>
                        <a:prstGeom prst="arc">
                          <a:avLst/>
                        </a:prstGeom>
                        <a:noFill/>
                        <a:ln w="63500" cap="flat">
                          <a:solidFill>
                            <a:srgbClr val="FFFFFF"/>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anchor>
            </w:drawing>
          </mc:Choice>
          <mc:Fallback>
            <w:pict>
              <v:shape w14:anchorId="362C3B64" id="Arc 42" o:spid="_x0000_s1026" style="position:absolute;margin-left:487.4pt;margin-top:523pt;width:793.3pt;height:224.65pt;z-index:251678720;visibility:visible;mso-wrap-style:square;mso-wrap-distance-left:9pt;mso-wrap-distance-top:0;mso-wrap-distance-right:9pt;mso-wrap-distance-bottom:0;mso-position-horizontal:absolute;mso-position-horizontal-relative:text;mso-position-vertical:absolute;mso-position-vertical-relative:text;v-text-anchor:top" coordsize="10074970,2852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" path="m5037485,nsc7819611,,10074970,638651,10074970,1426468r-5037485,l5037485,xem5037485,nfc7819611,,10074970,638651,10074970,1426468e" filled="f" strokecolor="white" strokeweight="5pt">
                <v:stroke miterlimit="4" joinstyle="miter"/>
                <v:path arrowok="t" o:connecttype="custom" o:connectlocs="5037485,0;10074970,1426468" o:connectangles="0,0"/>
              </v:shape>
            </w:pict>
          </mc:Fallback>
        </mc:AlternateContent>
      </w:r>
      <w:r w:rsidRPr="00E66F47">
        <w:rPr>
          <w:noProof/>
        </w:rPr>
        <mc:AlternateContent>
          <mc:Choice Requires="wps">
            <w:drawing>
              <wp:anchor distT="0" distB="0" distL="114300" distR="114300" simplePos="0" relativeHeight="251679744" behindDoc="0" locked="0" layoutInCell="1" allowOverlap="1" wp14:anchorId="3D7F87F2" wp14:editId="608F1FEA">
                <wp:simplePos x="0" y="0"/>
                <wp:positionH relativeFrom="column">
                  <wp:posOffset>14198600</wp:posOffset>
                </wp:positionH>
                <wp:positionV relativeFrom="paragraph">
                  <wp:posOffset>59690</wp:posOffset>
                </wp:positionV>
                <wp:extent cx="1992999" cy="9449569"/>
                <wp:effectExtent l="0" t="25400" r="39370" b="37465"/>
                <wp:wrapNone/>
                <wp:docPr id="46" name="Arc 45">
                  <a:extLst xmlns:a="http://schemas.openxmlformats.org/drawingml/2006/main">
                    <a:ext uri="{FF2B5EF4-FFF2-40B4-BE49-F238E27FC236}">
                      <a16:creationId xmlns:a16="http://schemas.microsoft.com/office/drawing/2014/main" id="{6E144DA1-42B0-504B-82C4-6473DB91BAC0}"/>
                    </a:ext>
                  </a:extLst>
                </wp:docPr>
                <wp:cNvGraphicFramePr/>
                <a:graphic xmlns:a="http://schemas.openxmlformats.org/drawingml/2006/main">
                  <a:graphicData uri="http://schemas.microsoft.com/office/word/2010/wordprocessingShape">
                    <wps:wsp>
                      <wps:cNvSpPr/>
                      <wps:spPr>
                        <a:xfrm>
                          <a:off x="0" y="0"/>
                          <a:ext cx="1992999" cy="9449569"/>
                        </a:xfrm>
                        <a:prstGeom prst="arc">
                          <a:avLst>
                            <a:gd name="adj1" fmla="val 16200000"/>
                            <a:gd name="adj2" fmla="val 5463163"/>
                          </a:avLst>
                        </a:prstGeom>
                        <a:noFill/>
                        <a:ln w="63500" cap="flat">
                          <a:solidFill>
                            <a:srgbClr val="FFFFFF"/>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anchor>
            </w:drawing>
          </mc:Choice>
          <mc:Fallback>
            <w:pict>
              <v:shape w14:anchorId="15F5C604" id="Arc 45" o:spid="_x0000_s1026" style="position:absolute;margin-left:1118pt;margin-top:4.7pt;width:156.95pt;height:744.05pt;z-index:251679744;visibility:visible;mso-wrap-style:square;mso-wrap-distance-left:9pt;mso-wrap-distance-top:0;mso-wrap-distance-right:9pt;mso-wrap-distance-bottom:0;mso-position-horizontal:absolute;mso-position-horizontal-relative:text;mso-position-vertical:absolute;mso-position-vertical-relative:text;v-text-anchor:top" coordsize="1992999,9449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" path="m996499,nsc1500909,,1925771,1787060,1985895,4161608v9675,382126,9467,768425,-620,1150311c1918700,7832393,1443728,9652215,910007,9431739l996500,4724785v,-1574928,-1,-3149857,-1,-4724785xem996499,nfc1500909,,1925771,1787060,1985895,4161608v9675,382126,9467,768425,-620,1150311c1918700,7832393,1443728,9652215,910007,9431739e" filled="f" strokecolor="white" strokeweight="5pt">
                <v:stroke miterlimit="4" joinstyle="miter"/>
                <v:path arrowok="t" o:connecttype="custom" o:connectlocs="996499,0;1985895,4161608;1985275,5311919;910007,9431739" o:connectangles="0,0,0,0"/>
              </v:shape>
            </w:pict>
          </mc:Fallback>
        </mc:AlternateContent>
      </w:r>
      <w:r w:rsidRPr="00E66F47">
        <w:rPr>
          <w:noProof/>
        </w:rPr>
        <mc:AlternateContent>
          <mc:Choice Requires="wps">
            <w:drawing>
              <wp:anchor distT="0" distB="0" distL="114300" distR="114300" simplePos="0" relativeHeight="251680768" behindDoc="0" locked="0" layoutInCell="1" allowOverlap="1" wp14:anchorId="6DC82C0C" wp14:editId="334EB29C">
                <wp:simplePos x="0" y="0"/>
                <wp:positionH relativeFrom="column">
                  <wp:posOffset>12703810</wp:posOffset>
                </wp:positionH>
                <wp:positionV relativeFrom="paragraph">
                  <wp:posOffset>8868410</wp:posOffset>
                </wp:positionV>
                <wp:extent cx="5596" cy="1327740"/>
                <wp:effectExtent l="25400" t="0" r="45720" b="31750"/>
                <wp:wrapNone/>
                <wp:docPr id="52" name="Straight Connector 51">
                  <a:extLst xmlns:a="http://schemas.openxmlformats.org/drawingml/2006/main">
                    <a:ext uri="{FF2B5EF4-FFF2-40B4-BE49-F238E27FC236}">
                      <a16:creationId xmlns:a16="http://schemas.microsoft.com/office/drawing/2014/main" id="{D45B04C3-EF43-F24F-A6FB-5B234A59B14B}"/>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96" cy="1327740"/>
                        </a:xfrm>
                        <a:prstGeom prst="line">
                          <a:avLst/>
                        </a:prstGeom>
                        <a:noFill/>
                        <a:ln w="63500" cap="flat">
                          <a:solidFill>
                            <a:srgbClr val="FFFFFF"/>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3267B40C" id="Straight Connector 51"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1000.3pt,698.3pt" to="1000.75pt,80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" strokecolor="white" strokeweight="5pt">
                <v:stroke miterlimit="4" joinstyle="miter"/>
                <o:lock v:ext="edit" shapetype="f"/>
              </v:line>
            </w:pict>
          </mc:Fallback>
        </mc:AlternateContent>
      </w:r>
      <w:r w:rsidRPr="00E66F47">
        <w:rPr>
          <w:noProof/>
        </w:rPr>
        <mc:AlternateContent>
          <mc:Choice Requires="wps">
            <w:drawing>
              <wp:anchor distT="0" distB="0" distL="114300" distR="114300" simplePos="0" relativeHeight="251682816" behindDoc="0" locked="0" layoutInCell="1" allowOverlap="1" wp14:anchorId="6D26D406" wp14:editId="05A0E3B8">
                <wp:simplePos x="0" y="0"/>
                <wp:positionH relativeFrom="column">
                  <wp:posOffset>20693380</wp:posOffset>
                </wp:positionH>
                <wp:positionV relativeFrom="paragraph">
                  <wp:posOffset>-1645920</wp:posOffset>
                </wp:positionV>
                <wp:extent cx="5964774" cy="1579920"/>
                <wp:effectExtent l="0" t="0" r="0" b="0"/>
                <wp:wrapNone/>
                <wp:docPr id="33" name="TextBox 6">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5964774" cy="1579920"/>
                        </a:xfrm>
                        <a:prstGeom prst="rect">
                          <a:avLst/>
                        </a:prstGeom>
                        <a:solidFill>
                          <a:srgbClr val="0070C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34136F06" w14:textId="77777777" w:rsidR="00573CC3" w:rsidRDefault="00573CC3" w:rsidP="00E66F47">
                            <w:pPr>
                              <w:pStyle w:val="NormalWeb"/>
                              <w:overflowPunct w:val="0"/>
                              <w:spacing w:before="0" w:beforeAutospacing="0" w:after="0" w:afterAutospacing="0"/>
                              <w:jc w:val="center"/>
                            </w:pPr>
                            <w:r>
                              <w:rPr>
                                <w:rFonts w:ascii="Calibri" w:hAnsi="Calibri" w:cs="Calibri"/>
                                <w:color w:val="FFFFFF"/>
                                <w:position w:val="1"/>
                                <w:sz w:val="64"/>
                                <w:szCs w:val="64"/>
                              </w:rPr>
                              <w:t xml:space="preserve">What Features and Attributes of a </w:t>
                            </w:r>
                          </w:p>
                          <w:p w14:paraId="6897109E" w14:textId="77777777" w:rsidR="00573CC3" w:rsidRDefault="00573CC3" w:rsidP="00E66F47">
                            <w:pPr>
                              <w:pStyle w:val="NormalWeb"/>
                              <w:overflowPunct w:val="0"/>
                              <w:spacing w:before="0" w:beforeAutospacing="0" w:after="0" w:afterAutospacing="0"/>
                              <w:jc w:val="center"/>
                            </w:pPr>
                            <w:r>
                              <w:rPr>
                                <w:rFonts w:ascii="Calibri" w:hAnsi="Calibri" w:cs="Calibri"/>
                                <w:color w:val="FFFFFF"/>
                                <w:position w:val="1"/>
                                <w:sz w:val="64"/>
                                <w:szCs w:val="64"/>
                              </w:rPr>
                              <w:t xml:space="preserve">Movie Predict Box Office Revenue, </w:t>
                            </w:r>
                          </w:p>
                          <w:p w14:paraId="06657CA1" w14:textId="77777777" w:rsidR="00573CC3" w:rsidRDefault="00573CC3" w:rsidP="00E66F47">
                            <w:pPr>
                              <w:pStyle w:val="NormalWeb"/>
                              <w:overflowPunct w:val="0"/>
                              <w:spacing w:before="0" w:beforeAutospacing="0" w:after="0" w:afterAutospacing="0"/>
                              <w:jc w:val="center"/>
                            </w:pPr>
                            <w:r>
                              <w:rPr>
                                <w:rFonts w:ascii="Calibri" w:hAnsi="Calibri" w:cs="Calibri"/>
                                <w:color w:val="FFFFFF"/>
                                <w:position w:val="1"/>
                                <w:sz w:val="64"/>
                                <w:szCs w:val="64"/>
                              </w:rPr>
                              <w:t>Profitability and Success?</w:t>
                            </w:r>
                          </w:p>
                        </w:txbxContent>
                      </wps:txbx>
                      <wps:bodyPr rot="0" spcFirstLastPara="1" vertOverflow="overflow" horzOverflow="overflow" vert="horz" wrap="none" lIns="50800" tIns="50800" rIns="50800" bIns="50800" numCol="1" spcCol="38100" rtlCol="0" anchor="ctr">
                        <a:spAutoFit/>
                      </wps:bodyPr>
                    </wps:wsp>
                  </a:graphicData>
                </a:graphic>
              </wp:anchor>
            </w:drawing>
          </mc:Choice>
          <mc:Fallback>
            <w:pict>
              <v:shape w14:anchorId="5635F392" id="TextBox 6" o:spid="_x0000_s1051" type="#_x0000_t202" style="position:absolute;left:0;text-align:left;margin-left:1629.4pt;margin-top:-129.6pt;width:469.65pt;height:124.4pt;z-index:25168281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" fillcolor="#0070c0" stroked="f" strokeweight="1pt">
                <v:stroke miterlimit="4"/>
                <v:textbox style="mso-fit-shape-to-text:t" inset="4pt,4pt,4pt,4pt">
                  <w:txbxContent>
                    <w:p w:rsidR="00573CC3" w:rsidRDefault="00573CC3" w:rsidP="00E66F47">
                      <w:pPr>
                        <w:pStyle w:val="NormalWeb"/>
                        <w:overflowPunct w:val="0"/>
                        <w:spacing w:before="0" w:beforeAutospacing="0" w:after="0" w:afterAutospacing="0"/>
                        <w:jc w:val="center"/>
                      </w:pPr>
                      <w:r>
                        <w:rPr>
                          <w:rFonts w:ascii="Calibri" w:hAnsi="Calibri" w:cs="Calibri"/>
                          <w:color w:val="FFFFFF"/>
                          <w:position w:val="1"/>
                          <w:sz w:val="64"/>
                          <w:szCs w:val="64"/>
                        </w:rPr>
                        <w:t xml:space="preserve">What Features and Attributes of a </w:t>
                      </w:r>
                    </w:p>
                    <w:p w:rsidR="00573CC3" w:rsidRDefault="00573CC3" w:rsidP="00E66F47">
                      <w:pPr>
                        <w:pStyle w:val="NormalWeb"/>
                        <w:overflowPunct w:val="0"/>
                        <w:spacing w:before="0" w:beforeAutospacing="0" w:after="0" w:afterAutospacing="0"/>
                        <w:jc w:val="center"/>
                      </w:pPr>
                      <w:r>
                        <w:rPr>
                          <w:rFonts w:ascii="Calibri" w:hAnsi="Calibri" w:cs="Calibri"/>
                          <w:color w:val="FFFFFF"/>
                          <w:position w:val="1"/>
                          <w:sz w:val="64"/>
                          <w:szCs w:val="64"/>
                        </w:rPr>
                        <w:t xml:space="preserve">Movie Predict Box Office Revenue, </w:t>
                      </w:r>
                    </w:p>
                    <w:p w:rsidR="00573CC3" w:rsidRDefault="00573CC3" w:rsidP="00E66F47">
                      <w:pPr>
                        <w:pStyle w:val="NormalWeb"/>
                        <w:overflowPunct w:val="0"/>
                        <w:spacing w:before="0" w:beforeAutospacing="0" w:after="0" w:afterAutospacing="0"/>
                        <w:jc w:val="center"/>
                      </w:pPr>
                      <w:r>
                        <w:rPr>
                          <w:rFonts w:ascii="Calibri" w:hAnsi="Calibri" w:cs="Calibri"/>
                          <w:color w:val="FFFFFF"/>
                          <w:position w:val="1"/>
                          <w:sz w:val="64"/>
                          <w:szCs w:val="64"/>
                        </w:rPr>
                        <w:t>Profitability and Success?</w:t>
                      </w:r>
                    </w:p>
                  </w:txbxContent>
                </v:textbox>
              </v:shape>
            </w:pict>
          </mc:Fallback>
        </mc:AlternateContent>
      </w:r>
      <w:r w:rsidRPr="00E66F47">
        <w:rPr>
          <w:noProof/>
        </w:rPr>
        <mc:AlternateContent>
          <mc:Choice Requires="wps">
            <w:drawing>
              <wp:anchor distT="0" distB="0" distL="114300" distR="114300" simplePos="0" relativeHeight="251683840" behindDoc="0" locked="0" layoutInCell="1" allowOverlap="1" wp14:anchorId="084CAEF0" wp14:editId="00DFDD4C">
                <wp:simplePos x="0" y="0"/>
                <wp:positionH relativeFrom="column">
                  <wp:posOffset>20775930</wp:posOffset>
                </wp:positionH>
                <wp:positionV relativeFrom="paragraph">
                  <wp:posOffset>2386330</wp:posOffset>
                </wp:positionV>
                <wp:extent cx="5923104" cy="1579920"/>
                <wp:effectExtent l="0" t="0" r="0" b="0"/>
                <wp:wrapNone/>
                <wp:docPr id="34" name="TextBox 7">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5923104" cy="1579920"/>
                        </a:xfrm>
                        <a:prstGeom prst="rect">
                          <a:avLst/>
                        </a:prstGeom>
                        <a:solidFill>
                          <a:srgbClr val="0070C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67917C35" w14:textId="77777777" w:rsidR="00573CC3" w:rsidRDefault="00573CC3" w:rsidP="00E66F47">
                            <w:pPr>
                              <w:pStyle w:val="NormalWeb"/>
                              <w:overflowPunct w:val="0"/>
                              <w:spacing w:before="0" w:beforeAutospacing="0" w:after="0" w:afterAutospacing="0"/>
                              <w:jc w:val="center"/>
                            </w:pPr>
                            <w:r>
                              <w:rPr>
                                <w:rFonts w:ascii="Calibri" w:hAnsi="Calibri" w:cs="Calibri"/>
                                <w:color w:val="FFFFFF"/>
                                <w:position w:val="1"/>
                                <w:sz w:val="64"/>
                                <w:szCs w:val="64"/>
                              </w:rPr>
                              <w:t xml:space="preserve">We will try to Predict Box Office </w:t>
                            </w:r>
                          </w:p>
                          <w:p w14:paraId="5356ECF9" w14:textId="77777777" w:rsidR="00573CC3" w:rsidRDefault="00573CC3" w:rsidP="00E66F47">
                            <w:pPr>
                              <w:pStyle w:val="NormalWeb"/>
                              <w:overflowPunct w:val="0"/>
                              <w:spacing w:before="0" w:beforeAutospacing="0" w:after="0" w:afterAutospacing="0"/>
                              <w:jc w:val="center"/>
                            </w:pPr>
                            <w:r>
                              <w:rPr>
                                <w:rFonts w:ascii="Calibri" w:hAnsi="Calibri" w:cs="Calibri"/>
                                <w:color w:val="FFFFFF"/>
                                <w:position w:val="1"/>
                                <w:sz w:val="64"/>
                                <w:szCs w:val="64"/>
                              </w:rPr>
                              <w:t xml:space="preserve">Revenue, Profitability, and </w:t>
                            </w:r>
                          </w:p>
                          <w:p w14:paraId="48CDDFA1" w14:textId="77777777" w:rsidR="00573CC3" w:rsidRDefault="00573CC3" w:rsidP="00E66F47">
                            <w:pPr>
                              <w:pStyle w:val="NormalWeb"/>
                              <w:overflowPunct w:val="0"/>
                              <w:spacing w:before="0" w:beforeAutospacing="0" w:after="0" w:afterAutospacing="0"/>
                              <w:jc w:val="center"/>
                            </w:pPr>
                            <w:r>
                              <w:rPr>
                                <w:rFonts w:ascii="Calibri" w:hAnsi="Calibri" w:cs="Calibri"/>
                                <w:color w:val="FFFFFF"/>
                                <w:position w:val="1"/>
                                <w:sz w:val="64"/>
                                <w:szCs w:val="64"/>
                              </w:rPr>
                              <w:t>Success of a Movie?</w:t>
                            </w:r>
                          </w:p>
                        </w:txbxContent>
                      </wps:txbx>
                      <wps:bodyPr rot="0" spcFirstLastPara="1" vertOverflow="overflow" horzOverflow="overflow" vert="horz" wrap="square" lIns="50800" tIns="50800" rIns="50800" bIns="50800" numCol="1" spcCol="38100" rtlCol="0" anchor="ctr">
                        <a:spAutoFit/>
                      </wps:bodyPr>
                    </wps:wsp>
                  </a:graphicData>
                </a:graphic>
              </wp:anchor>
            </w:drawing>
          </mc:Choice>
          <mc:Fallback>
            <w:pict>
              <v:shape w14:anchorId="5C686CEF" id="TextBox 7" o:spid="_x0000_s1052" type="#_x0000_t202" style="position:absolute;left:0;text-align:left;margin-left:1635.9pt;margin-top:187.9pt;width:466.4pt;height:124.4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" fillcolor="#0070c0" stroked="f" strokeweight="1pt">
                <v:stroke miterlimit="4"/>
                <v:textbox style="mso-fit-shape-to-text:t" inset="4pt,4pt,4pt,4pt">
                  <w:txbxContent>
                    <w:p w:rsidR="00573CC3" w:rsidRDefault="00573CC3" w:rsidP="00E66F47">
                      <w:pPr>
                        <w:pStyle w:val="NormalWeb"/>
                        <w:overflowPunct w:val="0"/>
                        <w:spacing w:before="0" w:beforeAutospacing="0" w:after="0" w:afterAutospacing="0"/>
                        <w:jc w:val="center"/>
                      </w:pPr>
                      <w:r>
                        <w:rPr>
                          <w:rFonts w:ascii="Calibri" w:hAnsi="Calibri" w:cs="Calibri"/>
                          <w:color w:val="FFFFFF"/>
                          <w:position w:val="1"/>
                          <w:sz w:val="64"/>
                          <w:szCs w:val="64"/>
                        </w:rPr>
                        <w:t xml:space="preserve">We will try to Predict Box Office </w:t>
                      </w:r>
                    </w:p>
                    <w:p w:rsidR="00573CC3" w:rsidRDefault="00573CC3" w:rsidP="00E66F47">
                      <w:pPr>
                        <w:pStyle w:val="NormalWeb"/>
                        <w:overflowPunct w:val="0"/>
                        <w:spacing w:before="0" w:beforeAutospacing="0" w:after="0" w:afterAutospacing="0"/>
                        <w:jc w:val="center"/>
                      </w:pPr>
                      <w:r>
                        <w:rPr>
                          <w:rFonts w:ascii="Calibri" w:hAnsi="Calibri" w:cs="Calibri"/>
                          <w:color w:val="FFFFFF"/>
                          <w:position w:val="1"/>
                          <w:sz w:val="64"/>
                          <w:szCs w:val="64"/>
                        </w:rPr>
                        <w:t xml:space="preserve">Revenue, Profitability, and </w:t>
                      </w:r>
                    </w:p>
                    <w:p w:rsidR="00573CC3" w:rsidRDefault="00573CC3" w:rsidP="00E66F47">
                      <w:pPr>
                        <w:pStyle w:val="NormalWeb"/>
                        <w:overflowPunct w:val="0"/>
                        <w:spacing w:before="0" w:beforeAutospacing="0" w:after="0" w:afterAutospacing="0"/>
                        <w:jc w:val="center"/>
                      </w:pPr>
                      <w:r>
                        <w:rPr>
                          <w:rFonts w:ascii="Calibri" w:hAnsi="Calibri" w:cs="Calibri"/>
                          <w:color w:val="FFFFFF"/>
                          <w:position w:val="1"/>
                          <w:sz w:val="64"/>
                          <w:szCs w:val="64"/>
                        </w:rPr>
                        <w:t>Success of a Movie?</w:t>
                      </w:r>
                    </w:p>
                  </w:txbxContent>
                </v:textbox>
              </v:shape>
            </w:pict>
          </mc:Fallback>
        </mc:AlternateContent>
      </w:r>
      <w:r w:rsidRPr="00E66F47">
        <w:rPr>
          <w:noProof/>
        </w:rPr>
        <mc:AlternateContent>
          <mc:Choice Requires="wps">
            <w:drawing>
              <wp:anchor distT="0" distB="0" distL="114300" distR="114300" simplePos="0" relativeHeight="251684864" behindDoc="0" locked="0" layoutInCell="1" allowOverlap="1" wp14:anchorId="27395140" wp14:editId="5CEED745">
                <wp:simplePos x="0" y="0"/>
                <wp:positionH relativeFrom="column">
                  <wp:posOffset>35826700</wp:posOffset>
                </wp:positionH>
                <wp:positionV relativeFrom="paragraph">
                  <wp:posOffset>8224520</wp:posOffset>
                </wp:positionV>
                <wp:extent cx="2767263" cy="3055699"/>
                <wp:effectExtent l="76200" t="76200" r="78105" b="81280"/>
                <wp:wrapNone/>
                <wp:docPr id="35" name="Rounded Rectangle 8">
                  <a:extLst xmlns:a="http://schemas.openxmlformats.org/drawingml/2006/main"/>
                </wp:docPr>
                <wp:cNvGraphicFramePr/>
                <a:graphic xmlns:a="http://schemas.openxmlformats.org/drawingml/2006/main">
                  <a:graphicData uri="http://schemas.microsoft.com/office/word/2010/wordprocessingShape">
                    <wps:wsp>
                      <wps:cNvSpPr/>
                      <wps:spPr>
                        <a:xfrm>
                          <a:off x="0" y="0"/>
                          <a:ext cx="2767263" cy="3055699"/>
                        </a:xfrm>
                        <a:prstGeom prst="roundRect">
                          <a:avLst/>
                        </a:prstGeom>
                        <a:solidFill>
                          <a:schemeClr val="accent3">
                            <a:lumMod val="75000"/>
                          </a:schemeClr>
                        </a:solidFill>
                        <a:ln w="12700" cap="flat">
                          <a:noFill/>
                          <a:miter lim="400000"/>
                        </a:ln>
                        <a:effectLst>
                          <a:outerShdw blurRad="76200" dir="18900000" rotWithShape="0">
                            <a:srgbClr val="000000">
                              <a:alpha val="80000"/>
                            </a:srgbClr>
                          </a:outerShdw>
                        </a:effectLst>
                        <a:sp3d/>
                      </wps:spPr>
                      <wps:style>
                        <a:lnRef idx="0">
                          <a:scrgbClr r="0" g="0" b="0"/>
                        </a:lnRef>
                        <a:fillRef idx="0">
                          <a:scrgbClr r="0" g="0" b="0"/>
                        </a:fillRef>
                        <a:effectRef idx="0">
                          <a:scrgbClr r="0" g="0" b="0"/>
                        </a:effectRef>
                        <a:fontRef idx="none"/>
                      </wps:style>
                      <wps:txbx>
                        <w:txbxContent>
                          <w:p w14:paraId="7ABDAA46" w14:textId="77777777"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Data Sources</w:t>
                            </w:r>
                          </w:p>
                          <w:p w14:paraId="593A3909" w14:textId="77777777"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sz w:val="48"/>
                                <w:szCs w:val="48"/>
                                <w14:shadow w14:blurRad="25400" w14:dist="24003" w14:dir="2700000" w14:sx="100000" w14:sy="100000" w14:kx="0" w14:ky="0" w14:algn="b">
                                  <w14:srgbClr w14:val="000000">
                                    <w14:alpha w14:val="69000"/>
                                  </w14:srgbClr>
                                </w14:shadow>
                              </w:rPr>
                              <w:t>kaggle.com</w:t>
                            </w:r>
                          </w:p>
                          <w:p w14:paraId="29AB06FB" w14:textId="77777777"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sz w:val="48"/>
                                <w:szCs w:val="48"/>
                                <w14:shadow w14:blurRad="25400" w14:dist="24003" w14:dir="2700000" w14:sx="100000" w14:sy="100000" w14:kx="0" w14:ky="0" w14:algn="b">
                                  <w14:srgbClr w14:val="000000">
                                    <w14:alpha w14:val="69000"/>
                                  </w14:srgbClr>
                                </w14:shadow>
                              </w:rPr>
                              <w:t>the-numbers.com</w:t>
                            </w:r>
                          </w:p>
                          <w:p w14:paraId="21379690" w14:textId="77777777"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sz w:val="48"/>
                                <w:szCs w:val="48"/>
                                <w14:shadow w14:blurRad="25400" w14:dist="24003" w14:dir="2700000" w14:sx="100000" w14:sy="100000" w14:kx="0" w14:ky="0" w14:algn="b">
                                  <w14:srgbClr w14:val="000000">
                                    <w14:alpha w14:val="69000"/>
                                  </w14:srgbClr>
                                </w14:shadow>
                              </w:rPr>
                              <w:t>Themoviesdb.org</w:t>
                            </w:r>
                          </w:p>
                          <w:p w14:paraId="6C97E1CF" w14:textId="77777777"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sz w:val="48"/>
                                <w:szCs w:val="48"/>
                                <w14:shadow w14:blurRad="25400" w14:dist="24003" w14:dir="2700000" w14:sx="100000" w14:sy="100000" w14:kx="0" w14:ky="0" w14:algn="b">
                                  <w14:srgbClr w14:val="000000">
                                    <w14:alpha w14:val="69000"/>
                                  </w14:srgbClr>
                                </w14:shadow>
                              </w:rPr>
                              <w:t>(TMDB API) omdbapi.com</w:t>
                            </w:r>
                          </w:p>
                          <w:p w14:paraId="19BEB7B0" w14:textId="77777777"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sz w:val="48"/>
                                <w:szCs w:val="48"/>
                                <w14:shadow w14:blurRad="25400" w14:dist="24003" w14:dir="2700000" w14:sx="100000" w14:sy="100000" w14:kx="0" w14:ky="0" w14:algn="b">
                                  <w14:srgbClr w14:val="000000">
                                    <w14:alpha w14:val="69000"/>
                                  </w14:srgbClr>
                                </w14:shadow>
                              </w:rPr>
                              <w:t>Imdb.com</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223225AB" id="Rounded Rectangle 8" o:spid="_x0000_s1053" style="position:absolute;left:0;text-align:left;margin-left:2821pt;margin-top:647.6pt;width:217.9pt;height:240.6pt;z-index:251684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" fillcolor="#7b7b7b [2406]" stroked="f" strokeweight="1pt">
                <v:stroke miterlimit="4" joinstyle="miter"/>
                <v:shadow on="t" color="black" opacity="52428f" origin=",.5" offset="0,0"/>
                <v:textbox style="mso-fit-shape-to-text:t" inset="4pt,4pt,4pt,4pt">
                  <w:txbxContent>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Data Sources</w:t>
                      </w:r>
                    </w:p>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sz w:val="48"/>
                          <w:szCs w:val="48"/>
                          <w14:shadow w14:blurRad="25400" w14:dist="24003" w14:dir="2700000" w14:sx="100000" w14:sy="100000" w14:kx="0" w14:ky="0" w14:algn="b">
                            <w14:srgbClr w14:val="000000">
                              <w14:alpha w14:val="69000"/>
                            </w14:srgbClr>
                          </w14:shadow>
                        </w:rPr>
                        <w:t>kaggle.com</w:t>
                      </w:r>
                    </w:p>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sz w:val="48"/>
                          <w:szCs w:val="48"/>
                          <w14:shadow w14:blurRad="25400" w14:dist="24003" w14:dir="2700000" w14:sx="100000" w14:sy="100000" w14:kx="0" w14:ky="0" w14:algn="b">
                            <w14:srgbClr w14:val="000000">
                              <w14:alpha w14:val="69000"/>
                            </w14:srgbClr>
                          </w14:shadow>
                        </w:rPr>
                        <w:t>the-numbers.com</w:t>
                      </w:r>
                    </w:p>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sz w:val="48"/>
                          <w:szCs w:val="48"/>
                          <w14:shadow w14:blurRad="25400" w14:dist="24003" w14:dir="2700000" w14:sx="100000" w14:sy="100000" w14:kx="0" w14:ky="0" w14:algn="b">
                            <w14:srgbClr w14:val="000000">
                              <w14:alpha w14:val="69000"/>
                            </w14:srgbClr>
                          </w14:shadow>
                        </w:rPr>
                        <w:t>Themoviesdb.org</w:t>
                      </w:r>
                    </w:p>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sz w:val="48"/>
                          <w:szCs w:val="48"/>
                          <w14:shadow w14:blurRad="25400" w14:dist="24003" w14:dir="2700000" w14:sx="100000" w14:sy="100000" w14:kx="0" w14:ky="0" w14:algn="b">
                            <w14:srgbClr w14:val="000000">
                              <w14:alpha w14:val="69000"/>
                            </w14:srgbClr>
                          </w14:shadow>
                        </w:rPr>
                        <w:t>(TMDB API) omdbapi.com</w:t>
                      </w:r>
                    </w:p>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sz w:val="48"/>
                          <w:szCs w:val="48"/>
                          <w14:shadow w14:blurRad="25400" w14:dist="24003" w14:dir="2700000" w14:sx="100000" w14:sy="100000" w14:kx="0" w14:ky="0" w14:algn="b">
                            <w14:srgbClr w14:val="000000">
                              <w14:alpha w14:val="69000"/>
                            </w14:srgbClr>
                          </w14:shadow>
                        </w:rPr>
                        <w:t>Imdb.com</w:t>
                      </w:r>
                    </w:p>
                  </w:txbxContent>
                </v:textbox>
              </v:roundrect>
            </w:pict>
          </mc:Fallback>
        </mc:AlternateContent>
      </w:r>
      <w:r w:rsidRPr="00E66F47">
        <w:rPr>
          <w:noProof/>
        </w:rPr>
        <mc:AlternateContent>
          <mc:Choice Requires="wps">
            <w:drawing>
              <wp:anchor distT="0" distB="0" distL="114300" distR="114300" simplePos="0" relativeHeight="251685888" behindDoc="0" locked="0" layoutInCell="1" allowOverlap="1" wp14:anchorId="51C5614C" wp14:editId="1C328012">
                <wp:simplePos x="0" y="0"/>
                <wp:positionH relativeFrom="column">
                  <wp:posOffset>23042880</wp:posOffset>
                </wp:positionH>
                <wp:positionV relativeFrom="paragraph">
                  <wp:posOffset>9264650</wp:posOffset>
                </wp:positionV>
                <wp:extent cx="3394149" cy="1747996"/>
                <wp:effectExtent l="76200" t="76200" r="73025" b="81280"/>
                <wp:wrapNone/>
                <wp:docPr id="36" name="Rounded Rectangle 9">
                  <a:extLst xmlns:a="http://schemas.openxmlformats.org/drawingml/2006/main"/>
                </wp:docPr>
                <wp:cNvGraphicFramePr/>
                <a:graphic xmlns:a="http://schemas.openxmlformats.org/drawingml/2006/main">
                  <a:graphicData uri="http://schemas.microsoft.com/office/word/2010/wordprocessingShape">
                    <wps:wsp>
                      <wps:cNvSpPr/>
                      <wps:spPr>
                        <a:xfrm>
                          <a:off x="0" y="0"/>
                          <a:ext cx="3394149" cy="1747996"/>
                        </a:xfrm>
                        <a:prstGeom prst="roundRect">
                          <a:avLst/>
                        </a:prstGeom>
                        <a:solidFill>
                          <a:schemeClr val="accent3">
                            <a:lumMod val="75000"/>
                          </a:schemeClr>
                        </a:solidFill>
                        <a:ln w="12700" cap="flat">
                          <a:noFill/>
                          <a:miter lim="400000"/>
                        </a:ln>
                        <a:effectLst>
                          <a:outerShdw blurRad="76200" dir="18900000" rotWithShape="0">
                            <a:srgbClr val="000000">
                              <a:alpha val="80000"/>
                            </a:srgbClr>
                          </a:outerShdw>
                        </a:effectLst>
                        <a:sp3d/>
                      </wps:spPr>
                      <wps:style>
                        <a:lnRef idx="0">
                          <a:scrgbClr r="0" g="0" b="0"/>
                        </a:lnRef>
                        <a:fillRef idx="0">
                          <a:scrgbClr r="0" g="0" b="0"/>
                        </a:fillRef>
                        <a:effectRef idx="0">
                          <a:scrgbClr r="0" g="0" b="0"/>
                        </a:effectRef>
                        <a:fontRef idx="none"/>
                      </wps:style>
                      <wps:txbx>
                        <w:txbxContent>
                          <w:p w14:paraId="56A51461" w14:textId="77777777"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Data Munging and Wrangling from Data Sources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26DA136D" id="Rounded Rectangle 9" o:spid="_x0000_s1054" style="position:absolute;left:0;text-align:left;margin-left:1814.4pt;margin-top:729.5pt;width:267.25pt;height:137.65pt;z-index:251685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" fillcolor="#7b7b7b [2406]" stroked="f" strokeweight="1pt">
                <v:stroke miterlimit="4" joinstyle="miter"/>
                <v:shadow on="t" color="black" opacity="52428f" origin=",.5" offset="0,0"/>
                <v:textbox style="mso-fit-shape-to-text:t" inset="4pt,4pt,4pt,4pt">
                  <w:txbxContent>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Data Munging and Wrangling from Data Sources</w:t>
                      </w:r>
                    </w:p>
                  </w:txbxContent>
                </v:textbox>
              </v:roundrect>
            </w:pict>
          </mc:Fallback>
        </mc:AlternateContent>
      </w:r>
      <w:r w:rsidRPr="00E66F47">
        <w:rPr>
          <w:noProof/>
        </w:rPr>
        <mc:AlternateContent>
          <mc:Choice Requires="wps">
            <w:drawing>
              <wp:anchor distT="0" distB="0" distL="114300" distR="114300" simplePos="0" relativeHeight="251686912" behindDoc="0" locked="0" layoutInCell="1" allowOverlap="1" wp14:anchorId="5867F5C0" wp14:editId="274B9DF8">
                <wp:simplePos x="0" y="0"/>
                <wp:positionH relativeFrom="column">
                  <wp:posOffset>23263860</wp:posOffset>
                </wp:positionH>
                <wp:positionV relativeFrom="paragraph">
                  <wp:posOffset>15170150</wp:posOffset>
                </wp:positionV>
                <wp:extent cx="3394149" cy="2837656"/>
                <wp:effectExtent l="76200" t="76200" r="73025" b="71120"/>
                <wp:wrapNone/>
                <wp:docPr id="37" name="Rounded Rectangle 10">
                  <a:extLst xmlns:a="http://schemas.openxmlformats.org/drawingml/2006/main"/>
                </wp:docPr>
                <wp:cNvGraphicFramePr/>
                <a:graphic xmlns:a="http://schemas.openxmlformats.org/drawingml/2006/main">
                  <a:graphicData uri="http://schemas.microsoft.com/office/word/2010/wordprocessingShape">
                    <wps:wsp>
                      <wps:cNvSpPr/>
                      <wps:spPr>
                        <a:xfrm>
                          <a:off x="0" y="0"/>
                          <a:ext cx="3394149" cy="2837656"/>
                        </a:xfrm>
                        <a:prstGeom prst="roundRect">
                          <a:avLst/>
                        </a:prstGeom>
                        <a:solidFill>
                          <a:schemeClr val="accent3">
                            <a:lumMod val="75000"/>
                          </a:schemeClr>
                        </a:solidFill>
                        <a:ln w="12700" cap="flat">
                          <a:noFill/>
                          <a:miter lim="400000"/>
                        </a:ln>
                        <a:effectLst>
                          <a:outerShdw blurRad="76200" dir="18900000" rotWithShape="0">
                            <a:srgbClr val="000000">
                              <a:alpha val="80000"/>
                            </a:srgbClr>
                          </a:outerShdw>
                        </a:effectLst>
                        <a:sp3d/>
                      </wps:spPr>
                      <wps:style>
                        <a:lnRef idx="0">
                          <a:scrgbClr r="0" g="0" b="0"/>
                        </a:lnRef>
                        <a:fillRef idx="0">
                          <a:scrgbClr r="0" g="0" b="0"/>
                        </a:fillRef>
                        <a:effectRef idx="0">
                          <a:scrgbClr r="0" g="0" b="0"/>
                        </a:effectRef>
                        <a:fontRef idx="none"/>
                      </wps:style>
                      <wps:txbx>
                        <w:txbxContent>
                          <w:p w14:paraId="59D02805" w14:textId="77777777"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 xml:space="preserve">Use Python and </w:t>
                            </w:r>
                          </w:p>
                          <w:p w14:paraId="219C32BE" w14:textId="77777777"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It’s Libraries to</w:t>
                            </w:r>
                          </w:p>
                          <w:p w14:paraId="00535E39" w14:textId="77777777"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Determine Best</w:t>
                            </w:r>
                          </w:p>
                          <w:p w14:paraId="195250DB" w14:textId="77777777"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Features and Attributes.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185AA8CC" id="Rounded Rectangle 10" o:spid="_x0000_s1055" style="position:absolute;left:0;text-align:left;margin-left:1831.8pt;margin-top:1194.5pt;width:267.25pt;height:223.45pt;z-index:2516869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" fillcolor="#7b7b7b [2406]" stroked="f" strokeweight="1pt">
                <v:stroke miterlimit="4" joinstyle="miter"/>
                <v:shadow on="t" color="black" opacity="52428f" origin=",.5" offset="0,0"/>
                <v:textbox style="mso-fit-shape-to-text:t" inset="4pt,4pt,4pt,4pt">
                  <w:txbxContent>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 xml:space="preserve">Use Python and </w:t>
                      </w:r>
                    </w:p>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It’s Libraries to</w:t>
                      </w:r>
                    </w:p>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Determine Best</w:t>
                      </w:r>
                    </w:p>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Features and Attributes.</w:t>
                      </w:r>
                    </w:p>
                  </w:txbxContent>
                </v:textbox>
              </v:roundrect>
            </w:pict>
          </mc:Fallback>
        </mc:AlternateContent>
      </w:r>
      <w:r w:rsidRPr="00E66F47">
        <w:rPr>
          <w:noProof/>
        </w:rPr>
        <mc:AlternateContent>
          <mc:Choice Requires="wps">
            <w:drawing>
              <wp:anchor distT="0" distB="0" distL="114300" distR="114300" simplePos="0" relativeHeight="251687936" behindDoc="0" locked="0" layoutInCell="1" allowOverlap="1" wp14:anchorId="1AF7F70E" wp14:editId="35CDA443">
                <wp:simplePos x="0" y="0"/>
                <wp:positionH relativeFrom="column">
                  <wp:posOffset>9474200</wp:posOffset>
                </wp:positionH>
                <wp:positionV relativeFrom="paragraph">
                  <wp:posOffset>4419600</wp:posOffset>
                </wp:positionV>
                <wp:extent cx="3394149" cy="2292826"/>
                <wp:effectExtent l="76200" t="76200" r="73025" b="82550"/>
                <wp:wrapNone/>
                <wp:docPr id="38" name="Rounded Rectangle 11">
                  <a:extLst xmlns:a="http://schemas.openxmlformats.org/drawingml/2006/main"/>
                </wp:docPr>
                <wp:cNvGraphicFramePr/>
                <a:graphic xmlns:a="http://schemas.openxmlformats.org/drawingml/2006/main">
                  <a:graphicData uri="http://schemas.microsoft.com/office/word/2010/wordprocessingShape">
                    <wps:wsp>
                      <wps:cNvSpPr/>
                      <wps:spPr>
                        <a:xfrm>
                          <a:off x="0" y="0"/>
                          <a:ext cx="3394149" cy="2292826"/>
                        </a:xfrm>
                        <a:prstGeom prst="roundRect">
                          <a:avLst/>
                        </a:prstGeom>
                        <a:solidFill>
                          <a:schemeClr val="accent3">
                            <a:lumMod val="75000"/>
                          </a:schemeClr>
                        </a:solidFill>
                        <a:ln w="12700" cap="flat">
                          <a:noFill/>
                          <a:miter lim="400000"/>
                        </a:ln>
                        <a:effectLst>
                          <a:outerShdw blurRad="76200" dir="18900000" rotWithShape="0">
                            <a:srgbClr val="000000">
                              <a:alpha val="80000"/>
                            </a:srgbClr>
                          </a:outerShdw>
                        </a:effectLst>
                        <a:sp3d/>
                      </wps:spPr>
                      <wps:style>
                        <a:lnRef idx="0">
                          <a:scrgbClr r="0" g="0" b="0"/>
                        </a:lnRef>
                        <a:fillRef idx="0">
                          <a:scrgbClr r="0" g="0" b="0"/>
                        </a:fillRef>
                        <a:effectRef idx="0">
                          <a:scrgbClr r="0" g="0" b="0"/>
                        </a:effectRef>
                        <a:fontRef idx="none"/>
                      </wps:style>
                      <wps:txbx>
                        <w:txbxContent>
                          <w:p w14:paraId="12963F5B" w14:textId="77777777"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Determine Data Models</w:t>
                            </w:r>
                          </w:p>
                          <w:p w14:paraId="29094368" w14:textId="77777777"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Regression</w:t>
                            </w:r>
                          </w:p>
                          <w:p w14:paraId="636BC567" w14:textId="77777777"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Classification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48E9E686" id="Rounded Rectangle 11" o:spid="_x0000_s1056" style="position:absolute;left:0;text-align:left;margin-left:746pt;margin-top:348pt;width:267.25pt;height:180.55pt;z-index:251687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" fillcolor="#7b7b7b [2406]" stroked="f" strokeweight="1pt">
                <v:stroke miterlimit="4" joinstyle="miter"/>
                <v:shadow on="t" color="black" opacity="52428f" origin=",.5" offset="0,0"/>
                <v:textbox style="mso-fit-shape-to-text:t" inset="4pt,4pt,4pt,4pt">
                  <w:txbxContent>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Determine Data Models</w:t>
                      </w:r>
                    </w:p>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Regression</w:t>
                      </w:r>
                    </w:p>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Classification</w:t>
                      </w:r>
                    </w:p>
                  </w:txbxContent>
                </v:textbox>
              </v:roundrect>
            </w:pict>
          </mc:Fallback>
        </mc:AlternateContent>
      </w:r>
      <w:r w:rsidRPr="00E66F47">
        <w:rPr>
          <w:noProof/>
        </w:rPr>
        <mc:AlternateContent>
          <mc:Choice Requires="wps">
            <w:drawing>
              <wp:anchor distT="0" distB="0" distL="114300" distR="114300" simplePos="0" relativeHeight="251688960" behindDoc="0" locked="0" layoutInCell="1" allowOverlap="1" wp14:anchorId="2D235F74" wp14:editId="4111B910">
                <wp:simplePos x="0" y="0"/>
                <wp:positionH relativeFrom="column">
                  <wp:posOffset>9474200</wp:posOffset>
                </wp:positionH>
                <wp:positionV relativeFrom="paragraph">
                  <wp:posOffset>11370310</wp:posOffset>
                </wp:positionV>
                <wp:extent cx="3394149" cy="836732"/>
                <wp:effectExtent l="76200" t="76200" r="73025" b="78105"/>
                <wp:wrapNone/>
                <wp:docPr id="39" name="Terminator 12">
                  <a:extLst xmlns:a="http://schemas.openxmlformats.org/drawingml/2006/main"/>
                </wp:docPr>
                <wp:cNvGraphicFramePr/>
                <a:graphic xmlns:a="http://schemas.openxmlformats.org/drawingml/2006/main">
                  <a:graphicData uri="http://schemas.microsoft.com/office/word/2010/wordprocessingShape">
                    <wps:wsp>
                      <wps:cNvSpPr/>
                      <wps:spPr>
                        <a:xfrm>
                          <a:off x="0" y="0"/>
                          <a:ext cx="3394149" cy="836732"/>
                        </a:xfrm>
                        <a:prstGeom prst="flowChartTerminator">
                          <a:avLst/>
                        </a:prstGeom>
                        <a:gradFill flip="none" rotWithShape="1">
                          <a:gsLst>
                            <a:gs pos="0">
                              <a:schemeClr val="accent1"/>
                            </a:gs>
                            <a:gs pos="100000">
                              <a:schemeClr val="accent1">
                                <a:hueOff val="321133"/>
                                <a:satOff val="-12043"/>
                                <a:lumOff val="-7113"/>
                              </a:schemeClr>
                            </a:gs>
                          </a:gsLst>
                          <a:lin ang="5400000" scaled="0"/>
                        </a:gradFill>
                        <a:ln w="12700" cap="flat">
                          <a:noFill/>
                          <a:miter lim="400000"/>
                        </a:ln>
                        <a:effectLst>
                          <a:outerShdw blurRad="76200" dir="18900000" rotWithShape="0">
                            <a:srgbClr val="000000">
                              <a:alpha val="80000"/>
                            </a:srgbClr>
                          </a:outerShdw>
                        </a:effectLst>
                        <a:sp3d/>
                      </wps:spPr>
                      <wps:style>
                        <a:lnRef idx="0">
                          <a:scrgbClr r="0" g="0" b="0"/>
                        </a:lnRef>
                        <a:fillRef idx="0">
                          <a:scrgbClr r="0" g="0" b="0"/>
                        </a:fillRef>
                        <a:effectRef idx="0">
                          <a:scrgbClr r="0" g="0" b="0"/>
                        </a:effectRef>
                        <a:fontRef idx="none"/>
                      </wps:style>
                      <wps:txbx>
                        <w:txbxContent>
                          <w:p w14:paraId="42C061F5" w14:textId="77777777" w:rsidR="00573CC3" w:rsidRDefault="00573CC3" w:rsidP="00E66F47">
                            <w:pPr>
                              <w:pStyle w:val="NormalWeb"/>
                              <w:overflowPunct w:val="0"/>
                              <w:spacing w:before="0" w:beforeAutospacing="0" w:after="0" w:afterAutospacing="0"/>
                              <w:jc w:val="center"/>
                            </w:pPr>
                            <w:r w:rsidRPr="00E66F47">
                              <w:rPr>
                                <w:rFonts w:asciiTheme="minorHAnsi" w:hAnsi="Calibri" w:cstheme="minorBidi"/>
                                <w:position w:val="1"/>
                                <w:sz w:val="64"/>
                                <w:szCs w:val="64"/>
                                <w14:shadow w14:blurRad="25400" w14:dist="24003" w14:dir="2700000" w14:sx="100000" w14:sy="100000" w14:kx="0" w14:ky="0" w14:algn="b">
                                  <w14:srgbClr w14:val="000000">
                                    <w14:alpha w14:val="69000"/>
                                  </w14:srgbClr>
                                </w14:shadow>
                                <w14:textFill>
                                  <w14:solidFill>
                                    <w14:srgbClr w14:val="FFFFFF"/>
                                  </w14:solidFill>
                                </w14:textFill>
                              </w:rPr>
                              <w:t>Train Models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type w14:anchorId="3BA1D99F" id="_x0000_t116" coordsize="21600,21600" o:spt="116" path="m3475,qx,10800,3475,21600l18125,21600qx21600,10800,18125,xe">
                <v:stroke joinstyle="miter"/>
                <v:path gradientshapeok="t" o:connecttype="rect" textboxrect="1018,3163,20582,18437"/>
              </v:shapetype>
              <v:shape id="Terminator 12" o:spid="_x0000_s1057" type="#_x0000_t116" style="position:absolute;left:0;text-align:left;margin-left:746pt;margin-top:895.3pt;width:267.25pt;height:65.9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" fillcolor="#4472c4 [3204]" stroked="f" strokeweight="1pt">
                <v:fill color2="#4472c4 [3204]" rotate="t" focus="100%" type="gradient">
                  <o:fill v:ext="view" type="gradientUnscaled"/>
                </v:fill>
                <v:stroke miterlimit="4"/>
                <v:shadow on="t" color="black" opacity="52428f" origin=",.5" offset="0,0"/>
                <v:textbox style="mso-fit-shape-to-text:t" inset="4pt,4pt,4pt,4pt">
                  <w:txbxContent>
                    <w:p w:rsidR="00573CC3" w:rsidRDefault="00573CC3" w:rsidP="00E66F47">
                      <w:pPr>
                        <w:pStyle w:val="NormalWeb"/>
                        <w:overflowPunct w:val="0"/>
                        <w:spacing w:before="0" w:beforeAutospacing="0" w:after="0" w:afterAutospacing="0"/>
                        <w:jc w:val="center"/>
                      </w:pPr>
                      <w:r w:rsidRPr="00E66F47">
                        <w:rPr>
                          <w:rFonts w:asciiTheme="minorHAnsi" w:hAnsi="Calibri" w:cstheme="minorBidi"/>
                          <w:position w:val="1"/>
                          <w:sz w:val="64"/>
                          <w:szCs w:val="64"/>
                          <w14:shadow w14:blurRad="25400" w14:dist="24003" w14:dir="2700000" w14:sx="100000" w14:sy="100000" w14:kx="0" w14:ky="0" w14:algn="b">
                            <w14:srgbClr w14:val="000000">
                              <w14:alpha w14:val="69000"/>
                            </w14:srgbClr>
                          </w14:shadow>
                          <w14:textFill>
                            <w14:solidFill>
                              <w14:srgbClr w14:val="FFFFFF"/>
                            </w14:solidFill>
                          </w14:textFill>
                        </w:rPr>
                        <w:t>Train Models</w:t>
                      </w:r>
                    </w:p>
                  </w:txbxContent>
                </v:textbox>
              </v:shape>
            </w:pict>
          </mc:Fallback>
        </mc:AlternateContent>
      </w:r>
      <w:r w:rsidRPr="00E66F47">
        <w:rPr>
          <w:noProof/>
        </w:rPr>
        <mc:AlternateContent>
          <mc:Choice Requires="wps">
            <w:drawing>
              <wp:anchor distT="0" distB="0" distL="114300" distR="114300" simplePos="0" relativeHeight="251689984" behindDoc="0" locked="0" layoutInCell="1" allowOverlap="1" wp14:anchorId="5FF55F12" wp14:editId="634D2195">
                <wp:simplePos x="0" y="0"/>
                <wp:positionH relativeFrom="column">
                  <wp:posOffset>9474200</wp:posOffset>
                </wp:positionH>
                <wp:positionV relativeFrom="paragraph">
                  <wp:posOffset>14335760</wp:posOffset>
                </wp:positionV>
                <wp:extent cx="3394149" cy="836732"/>
                <wp:effectExtent l="76200" t="76200" r="73025" b="78105"/>
                <wp:wrapNone/>
                <wp:docPr id="40" name="Terminator 13">
                  <a:extLst xmlns:a="http://schemas.openxmlformats.org/drawingml/2006/main"/>
                </wp:docPr>
                <wp:cNvGraphicFramePr/>
                <a:graphic xmlns:a="http://schemas.openxmlformats.org/drawingml/2006/main">
                  <a:graphicData uri="http://schemas.microsoft.com/office/word/2010/wordprocessingShape">
                    <wps:wsp>
                      <wps:cNvSpPr/>
                      <wps:spPr>
                        <a:xfrm>
                          <a:off x="0" y="0"/>
                          <a:ext cx="3394149" cy="836732"/>
                        </a:xfrm>
                        <a:prstGeom prst="flowChartTerminator">
                          <a:avLst/>
                        </a:prstGeom>
                        <a:gradFill flip="none" rotWithShape="1">
                          <a:gsLst>
                            <a:gs pos="0">
                              <a:schemeClr val="accent1"/>
                            </a:gs>
                            <a:gs pos="100000">
                              <a:schemeClr val="accent1">
                                <a:hueOff val="321133"/>
                                <a:satOff val="-12043"/>
                                <a:lumOff val="-7113"/>
                              </a:schemeClr>
                            </a:gs>
                          </a:gsLst>
                          <a:lin ang="5400000" scaled="0"/>
                        </a:gradFill>
                        <a:ln w="12700" cap="flat">
                          <a:noFill/>
                          <a:miter lim="400000"/>
                        </a:ln>
                        <a:effectLst>
                          <a:outerShdw blurRad="76200" dir="18900000" rotWithShape="0">
                            <a:srgbClr val="000000">
                              <a:alpha val="80000"/>
                            </a:srgbClr>
                          </a:outerShdw>
                        </a:effectLst>
                        <a:sp3d/>
                      </wps:spPr>
                      <wps:style>
                        <a:lnRef idx="0">
                          <a:scrgbClr r="0" g="0" b="0"/>
                        </a:lnRef>
                        <a:fillRef idx="0">
                          <a:scrgbClr r="0" g="0" b="0"/>
                        </a:fillRef>
                        <a:effectRef idx="0">
                          <a:scrgbClr r="0" g="0" b="0"/>
                        </a:effectRef>
                        <a:fontRef idx="none"/>
                      </wps:style>
                      <wps:txbx>
                        <w:txbxContent>
                          <w:p w14:paraId="28B8D7D0" w14:textId="77777777" w:rsidR="00573CC3" w:rsidRDefault="00573CC3" w:rsidP="00E66F47">
                            <w:pPr>
                              <w:pStyle w:val="NormalWeb"/>
                              <w:overflowPunct w:val="0"/>
                              <w:spacing w:before="0" w:beforeAutospacing="0" w:after="0" w:afterAutospacing="0"/>
                              <w:jc w:val="center"/>
                            </w:pPr>
                            <w:r w:rsidRPr="00E66F47">
                              <w:rPr>
                                <w:rFonts w:asciiTheme="minorHAnsi" w:hAnsi="Calibri" w:cstheme="minorBidi"/>
                                <w:position w:val="1"/>
                                <w:sz w:val="64"/>
                                <w:szCs w:val="64"/>
                                <w14:shadow w14:blurRad="25400" w14:dist="24003" w14:dir="2700000" w14:sx="100000" w14:sy="100000" w14:kx="0" w14:ky="0" w14:algn="b">
                                  <w14:srgbClr w14:val="000000">
                                    <w14:alpha w14:val="69000"/>
                                  </w14:srgbClr>
                                </w14:shadow>
                                <w14:textFill>
                                  <w14:solidFill>
                                    <w14:srgbClr w14:val="FFFFFF"/>
                                  </w14:solidFill>
                                </w14:textFill>
                              </w:rPr>
                              <w:t>Analyze Results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0F3AF162" id="Terminator 13" o:spid="_x0000_s1058" type="#_x0000_t116" style="position:absolute;left:0;text-align:left;margin-left:746pt;margin-top:1128.8pt;width:267.25pt;height:65.9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" fillcolor="#4472c4 [3204]" stroked="f" strokeweight="1pt">
                <v:fill color2="#4472c4 [3204]" rotate="t" focus="100%" type="gradient">
                  <o:fill v:ext="view" type="gradientUnscaled"/>
                </v:fill>
                <v:stroke miterlimit="4"/>
                <v:shadow on="t" color="black" opacity="52428f" origin=",.5" offset="0,0"/>
                <v:textbox style="mso-fit-shape-to-text:t" inset="4pt,4pt,4pt,4pt">
                  <w:txbxContent>
                    <w:p w:rsidR="00573CC3" w:rsidRDefault="00573CC3" w:rsidP="00E66F47">
                      <w:pPr>
                        <w:pStyle w:val="NormalWeb"/>
                        <w:overflowPunct w:val="0"/>
                        <w:spacing w:before="0" w:beforeAutospacing="0" w:after="0" w:afterAutospacing="0"/>
                        <w:jc w:val="center"/>
                      </w:pPr>
                      <w:r w:rsidRPr="00E66F47">
                        <w:rPr>
                          <w:rFonts w:asciiTheme="minorHAnsi" w:hAnsi="Calibri" w:cstheme="minorBidi"/>
                          <w:position w:val="1"/>
                          <w:sz w:val="64"/>
                          <w:szCs w:val="64"/>
                          <w14:shadow w14:blurRad="25400" w14:dist="24003" w14:dir="2700000" w14:sx="100000" w14:sy="100000" w14:kx="0" w14:ky="0" w14:algn="b">
                            <w14:srgbClr w14:val="000000">
                              <w14:alpha w14:val="69000"/>
                            </w14:srgbClr>
                          </w14:shadow>
                          <w14:textFill>
                            <w14:solidFill>
                              <w14:srgbClr w14:val="FFFFFF"/>
                            </w14:solidFill>
                          </w14:textFill>
                        </w:rPr>
                        <w:t>Analyze Results</w:t>
                      </w:r>
                    </w:p>
                  </w:txbxContent>
                </v:textbox>
              </v:shape>
            </w:pict>
          </mc:Fallback>
        </mc:AlternateContent>
      </w:r>
      <w:r w:rsidRPr="00E66F47">
        <w:rPr>
          <w:noProof/>
        </w:rPr>
        <mc:AlternateContent>
          <mc:Choice Requires="wps">
            <w:drawing>
              <wp:anchor distT="0" distB="0" distL="114300" distR="114300" simplePos="0" relativeHeight="251691008" behindDoc="0" locked="0" layoutInCell="1" allowOverlap="1" wp14:anchorId="210E4E7C" wp14:editId="3CE5C077">
                <wp:simplePos x="0" y="0"/>
                <wp:positionH relativeFrom="column">
                  <wp:posOffset>9474200</wp:posOffset>
                </wp:positionH>
                <wp:positionV relativeFrom="paragraph">
                  <wp:posOffset>17226280</wp:posOffset>
                </wp:positionV>
                <wp:extent cx="3394149" cy="1529199"/>
                <wp:effectExtent l="76200" t="76200" r="73025" b="71120"/>
                <wp:wrapNone/>
                <wp:docPr id="41" name="Terminator 14">
                  <a:extLst xmlns:a="http://schemas.openxmlformats.org/drawingml/2006/main"/>
                </wp:docPr>
                <wp:cNvGraphicFramePr/>
                <a:graphic xmlns:a="http://schemas.openxmlformats.org/drawingml/2006/main">
                  <a:graphicData uri="http://schemas.microsoft.com/office/word/2010/wordprocessingShape">
                    <wps:wsp>
                      <wps:cNvSpPr/>
                      <wps:spPr>
                        <a:xfrm>
                          <a:off x="0" y="0"/>
                          <a:ext cx="3394149" cy="1529199"/>
                        </a:xfrm>
                        <a:prstGeom prst="flowChartTerminator">
                          <a:avLst/>
                        </a:prstGeom>
                        <a:gradFill flip="none" rotWithShape="1">
                          <a:gsLst>
                            <a:gs pos="0">
                              <a:schemeClr val="accent1"/>
                            </a:gs>
                            <a:gs pos="100000">
                              <a:schemeClr val="accent1">
                                <a:hueOff val="321133"/>
                                <a:satOff val="-12043"/>
                                <a:lumOff val="-7113"/>
                              </a:schemeClr>
                            </a:gs>
                          </a:gsLst>
                          <a:lin ang="5400000" scaled="0"/>
                        </a:gradFill>
                        <a:ln w="12700" cap="flat">
                          <a:noFill/>
                          <a:miter lim="400000"/>
                        </a:ln>
                        <a:effectLst>
                          <a:outerShdw blurRad="76200" dir="18900000" rotWithShape="0">
                            <a:srgbClr val="000000">
                              <a:alpha val="80000"/>
                            </a:srgbClr>
                          </a:outerShdw>
                        </a:effectLst>
                        <a:sp3d/>
                      </wps:spPr>
                      <wps:style>
                        <a:lnRef idx="0">
                          <a:scrgbClr r="0" g="0" b="0"/>
                        </a:lnRef>
                        <a:fillRef idx="0">
                          <a:scrgbClr r="0" g="0" b="0"/>
                        </a:fillRef>
                        <a:effectRef idx="0">
                          <a:scrgbClr r="0" g="0" b="0"/>
                        </a:effectRef>
                        <a:fontRef idx="none"/>
                      </wps:style>
                      <wps:txbx>
                        <w:txbxContent>
                          <w:p w14:paraId="595DFBFD" w14:textId="77777777" w:rsidR="00573CC3" w:rsidRDefault="00573CC3" w:rsidP="00E66F47">
                            <w:pPr>
                              <w:pStyle w:val="NormalWeb"/>
                              <w:overflowPunct w:val="0"/>
                              <w:spacing w:before="0" w:beforeAutospacing="0" w:after="0" w:afterAutospacing="0"/>
                              <w:jc w:val="center"/>
                            </w:pPr>
                            <w:r w:rsidRPr="00E66F47">
                              <w:rPr>
                                <w:rFonts w:asciiTheme="minorHAnsi" w:hAnsi="Calibri" w:cstheme="minorBidi"/>
                                <w:position w:val="1"/>
                                <w:sz w:val="64"/>
                                <w:szCs w:val="64"/>
                                <w14:shadow w14:blurRad="25400" w14:dist="24003" w14:dir="2700000" w14:sx="100000" w14:sy="100000" w14:kx="0" w14:ky="0" w14:algn="b">
                                  <w14:srgbClr w14:val="000000">
                                    <w14:alpha w14:val="69000"/>
                                  </w14:srgbClr>
                                </w14:shadow>
                                <w14:textFill>
                                  <w14:solidFill>
                                    <w14:srgbClr w14:val="FFFFFF"/>
                                  </w14:solidFill>
                                </w14:textFill>
                              </w:rPr>
                              <w:t>Inspect Predictive Error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1C40417F" id="Terminator 14" o:spid="_x0000_s1059" type="#_x0000_t116" style="position:absolute;left:0;text-align:left;margin-left:746pt;margin-top:1356.4pt;width:267.25pt;height:120.4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" fillcolor="#4472c4 [3204]" stroked="f" strokeweight="1pt">
                <v:fill color2="#4472c4 [3204]" rotate="t" focus="100%" type="gradient">
                  <o:fill v:ext="view" type="gradientUnscaled"/>
                </v:fill>
                <v:stroke miterlimit="4"/>
                <v:shadow on="t" color="black" opacity="52428f" origin=",.5" offset="0,0"/>
                <v:textbox style="mso-fit-shape-to-text:t" inset="4pt,4pt,4pt,4pt">
                  <w:txbxContent>
                    <w:p w:rsidR="00573CC3" w:rsidRDefault="00573CC3" w:rsidP="00E66F47">
                      <w:pPr>
                        <w:pStyle w:val="NormalWeb"/>
                        <w:overflowPunct w:val="0"/>
                        <w:spacing w:before="0" w:beforeAutospacing="0" w:after="0" w:afterAutospacing="0"/>
                        <w:jc w:val="center"/>
                      </w:pPr>
                      <w:r w:rsidRPr="00E66F47">
                        <w:rPr>
                          <w:rFonts w:asciiTheme="minorHAnsi" w:hAnsi="Calibri" w:cstheme="minorBidi"/>
                          <w:position w:val="1"/>
                          <w:sz w:val="64"/>
                          <w:szCs w:val="64"/>
                          <w14:shadow w14:blurRad="25400" w14:dist="24003" w14:dir="2700000" w14:sx="100000" w14:sy="100000" w14:kx="0" w14:ky="0" w14:algn="b">
                            <w14:srgbClr w14:val="000000">
                              <w14:alpha w14:val="69000"/>
                            </w14:srgbClr>
                          </w14:shadow>
                          <w14:textFill>
                            <w14:solidFill>
                              <w14:srgbClr w14:val="FFFFFF"/>
                            </w14:solidFill>
                          </w14:textFill>
                        </w:rPr>
                        <w:t>Inspect Predictive Error</w:t>
                      </w:r>
                    </w:p>
                  </w:txbxContent>
                </v:textbox>
              </v:shape>
            </w:pict>
          </mc:Fallback>
        </mc:AlternateContent>
      </w:r>
      <w:r w:rsidRPr="00E66F47">
        <w:rPr>
          <w:noProof/>
        </w:rPr>
        <mc:AlternateContent>
          <mc:Choice Requires="wps">
            <w:drawing>
              <wp:anchor distT="0" distB="0" distL="114300" distR="114300" simplePos="0" relativeHeight="251692032" behindDoc="0" locked="0" layoutInCell="1" allowOverlap="1" wp14:anchorId="551571C4" wp14:editId="32BA528E">
                <wp:simplePos x="0" y="0"/>
                <wp:positionH relativeFrom="column">
                  <wp:posOffset>-685800</wp:posOffset>
                </wp:positionH>
                <wp:positionV relativeFrom="paragraph">
                  <wp:posOffset>5372100</wp:posOffset>
                </wp:positionV>
                <wp:extent cx="3044769" cy="1339374"/>
                <wp:effectExtent l="76200" t="76200" r="80010" b="70485"/>
                <wp:wrapNone/>
                <wp:docPr id="42" name="Rounded Rectangle 15">
                  <a:extLst xmlns:a="http://schemas.openxmlformats.org/drawingml/2006/main"/>
                </wp:docPr>
                <wp:cNvGraphicFramePr/>
                <a:graphic xmlns:a="http://schemas.openxmlformats.org/drawingml/2006/main">
                  <a:graphicData uri="http://schemas.microsoft.com/office/word/2010/wordprocessingShape">
                    <wps:wsp>
                      <wps:cNvSpPr/>
                      <wps:spPr>
                        <a:xfrm>
                          <a:off x="0" y="0"/>
                          <a:ext cx="3044769" cy="1339374"/>
                        </a:xfrm>
                        <a:prstGeom prst="roundRect">
                          <a:avLst/>
                        </a:prstGeom>
                        <a:solidFill>
                          <a:schemeClr val="accent2">
                            <a:lumMod val="75000"/>
                          </a:schemeClr>
                        </a:solidFill>
                        <a:ln w="12700" cap="flat">
                          <a:noFill/>
                          <a:miter lim="400000"/>
                        </a:ln>
                        <a:effectLst>
                          <a:outerShdw blurRad="76200" dir="18900000" rotWithShape="0">
                            <a:srgbClr val="000000">
                              <a:alpha val="80000"/>
                            </a:srgbClr>
                          </a:outerShdw>
                        </a:effectLst>
                        <a:sp3d/>
                      </wps:spPr>
                      <wps:style>
                        <a:lnRef idx="0">
                          <a:scrgbClr r="0" g="0" b="0"/>
                        </a:lnRef>
                        <a:fillRef idx="0">
                          <a:scrgbClr r="0" g="0" b="0"/>
                        </a:fillRef>
                        <a:effectRef idx="0">
                          <a:scrgbClr r="0" g="0" b="0"/>
                        </a:effectRef>
                        <a:fontRef idx="none"/>
                      </wps:style>
                      <wps:txbx>
                        <w:txbxContent>
                          <w:p w14:paraId="598E2B6F" w14:textId="77777777" w:rsidR="00573CC3" w:rsidRDefault="00573CC3" w:rsidP="00E66F47">
                            <w:pPr>
                              <w:pStyle w:val="NormalWeb"/>
                              <w:overflowPunct w:val="0"/>
                              <w:spacing w:before="0" w:beforeAutospacing="0" w:after="0" w:afterAutospacing="0"/>
                              <w:jc w:val="center"/>
                            </w:pPr>
                            <w:r w:rsidRPr="00E66F47">
                              <w:rPr>
                                <w:rFonts w:ascii="Calibri" w:hAnsi="Calibri" w:cs="Calibri"/>
                                <w:position w:val="1"/>
                                <w:sz w:val="72"/>
                                <w:szCs w:val="72"/>
                                <w14:shadow w14:blurRad="25400" w14:dist="24003" w14:dir="2700000" w14:sx="100000" w14:sy="100000" w14:kx="0" w14:ky="0" w14:algn="b">
                                  <w14:srgbClr w14:val="000000">
                                    <w14:alpha w14:val="69000"/>
                                  </w14:srgbClr>
                                </w14:shadow>
                                <w14:textFill>
                                  <w14:solidFill>
                                    <w14:srgbClr w14:val="FFFFFF"/>
                                  </w14:solidFill>
                                </w14:textFill>
                              </w:rPr>
                              <w:t>Deploy Model – Data Product</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2687B0B5" id="Rounded Rectangle 15" o:spid="_x0000_s1060" style="position:absolute;left:0;text-align:left;margin-left:-54pt;margin-top:423pt;width:239.75pt;height:105.45pt;z-index:251692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" fillcolor="#c45911 [2405]" stroked="f" strokeweight="1pt">
                <v:stroke miterlimit="4" joinstyle="miter"/>
                <v:shadow on="t" color="black" opacity="52428f" origin=",.5" offset="0,0"/>
                <v:textbox style="mso-fit-shape-to-text:t" inset="4pt,4pt,4pt,4pt">
                  <w:txbxContent>
                    <w:p w:rsidR="00573CC3" w:rsidRDefault="00573CC3" w:rsidP="00E66F47">
                      <w:pPr>
                        <w:pStyle w:val="NormalWeb"/>
                        <w:overflowPunct w:val="0"/>
                        <w:spacing w:before="0" w:beforeAutospacing="0" w:after="0" w:afterAutospacing="0"/>
                        <w:jc w:val="center"/>
                      </w:pPr>
                      <w:r w:rsidRPr="00E66F47">
                        <w:rPr>
                          <w:rFonts w:ascii="Calibri" w:hAnsi="Calibri" w:cs="Calibri"/>
                          <w:position w:val="1"/>
                          <w:sz w:val="72"/>
                          <w:szCs w:val="72"/>
                          <w14:shadow w14:blurRad="25400" w14:dist="24003" w14:dir="2700000" w14:sx="100000" w14:sy="100000" w14:kx="0" w14:ky="0" w14:algn="b">
                            <w14:srgbClr w14:val="000000">
                              <w14:alpha w14:val="69000"/>
                            </w14:srgbClr>
                          </w14:shadow>
                          <w14:textFill>
                            <w14:solidFill>
                              <w14:srgbClr w14:val="FFFFFF"/>
                            </w14:solidFill>
                          </w14:textFill>
                        </w:rPr>
                        <w:t>Deploy Model – Data Product</w:t>
                      </w:r>
                    </w:p>
                  </w:txbxContent>
                </v:textbox>
              </v:roundrect>
            </w:pict>
          </mc:Fallback>
        </mc:AlternateContent>
      </w:r>
      <w:r w:rsidRPr="00E66F47">
        <w:rPr>
          <w:noProof/>
        </w:rPr>
        <mc:AlternateContent>
          <mc:Choice Requires="wps">
            <w:drawing>
              <wp:anchor distT="0" distB="0" distL="114300" distR="114300" simplePos="0" relativeHeight="251693056" behindDoc="0" locked="0" layoutInCell="1" allowOverlap="1" wp14:anchorId="30FDF012" wp14:editId="18EFBE41">
                <wp:simplePos x="0" y="0"/>
                <wp:positionH relativeFrom="column">
                  <wp:posOffset>9474200</wp:posOffset>
                </wp:positionH>
                <wp:positionV relativeFrom="paragraph">
                  <wp:posOffset>-887730</wp:posOffset>
                </wp:positionV>
                <wp:extent cx="3394149" cy="1203166"/>
                <wp:effectExtent l="76200" t="76200" r="73025" b="80010"/>
                <wp:wrapNone/>
                <wp:docPr id="44" name="Rounded Rectangle 17">
                  <a:extLst xmlns:a="http://schemas.openxmlformats.org/drawingml/2006/main"/>
                </wp:docPr>
                <wp:cNvGraphicFramePr/>
                <a:graphic xmlns:a="http://schemas.openxmlformats.org/drawingml/2006/main">
                  <a:graphicData uri="http://schemas.microsoft.com/office/word/2010/wordprocessingShape">
                    <wps:wsp>
                      <wps:cNvSpPr/>
                      <wps:spPr>
                        <a:xfrm>
                          <a:off x="0" y="0"/>
                          <a:ext cx="3394149" cy="1203166"/>
                        </a:xfrm>
                        <a:prstGeom prst="roundRect">
                          <a:avLst/>
                        </a:prstGeom>
                        <a:solidFill>
                          <a:schemeClr val="tx2">
                            <a:lumMod val="75000"/>
                          </a:schemeClr>
                        </a:solidFill>
                        <a:ln w="12700" cap="flat">
                          <a:noFill/>
                          <a:miter lim="400000"/>
                        </a:ln>
                        <a:effectLst>
                          <a:outerShdw blurRad="76200" dir="18900000" rotWithShape="0">
                            <a:srgbClr val="000000">
                              <a:alpha val="80000"/>
                            </a:srgbClr>
                          </a:outerShdw>
                        </a:effectLst>
                        <a:sp3d/>
                      </wps:spPr>
                      <wps:style>
                        <a:lnRef idx="0">
                          <a:scrgbClr r="0" g="0" b="0"/>
                        </a:lnRef>
                        <a:fillRef idx="0">
                          <a:scrgbClr r="0" g="0" b="0"/>
                        </a:fillRef>
                        <a:effectRef idx="0">
                          <a:scrgbClr r="0" g="0" b="0"/>
                        </a:effectRef>
                        <a:fontRef idx="none"/>
                      </wps:style>
                      <wps:txbx>
                        <w:txbxContent>
                          <w:p w14:paraId="34BD3BD2" w14:textId="77777777" w:rsidR="00573CC3" w:rsidRDefault="00573CC3" w:rsidP="00E66F47">
                            <w:pPr>
                              <w:pStyle w:val="NormalWeb"/>
                              <w:overflowPunct w:val="0"/>
                              <w:spacing w:before="0" w:beforeAutospacing="0" w:after="0" w:afterAutospacing="0"/>
                              <w:jc w:val="center"/>
                            </w:pPr>
                            <w:r w:rsidRPr="00E66F47">
                              <w:rPr>
                                <w:rFonts w:asciiTheme="minorHAnsi" w:hAnsi="Calibri" w:cstheme="minorBidi"/>
                                <w:b/>
                                <w:bCs/>
                                <w:position w:val="1"/>
                                <w:sz w:val="64"/>
                                <w:szCs w:val="64"/>
                                <w14:shadow w14:blurRad="25400" w14:dist="24003" w14:dir="2700000" w14:sx="100000" w14:sy="100000" w14:kx="0" w14:ky="0" w14:algn="b">
                                  <w14:srgbClr w14:val="000000">
                                    <w14:alpha w14:val="69000"/>
                                  </w14:srgbClr>
                                </w14:shadow>
                                <w14:textFill>
                                  <w14:solidFill>
                                    <w14:srgbClr w14:val="FFFFFF"/>
                                  </w14:solidFill>
                                </w14:textFill>
                              </w:rPr>
                              <w:t xml:space="preserve">GITHUB </w:t>
                            </w:r>
                          </w:p>
                          <w:p w14:paraId="5AACC22D" w14:textId="77777777" w:rsidR="00573CC3" w:rsidRDefault="00573CC3" w:rsidP="00E66F47">
                            <w:pPr>
                              <w:pStyle w:val="NormalWeb"/>
                              <w:overflowPunct w:val="0"/>
                              <w:spacing w:before="0" w:beforeAutospacing="0" w:after="0" w:afterAutospacing="0"/>
                              <w:jc w:val="center"/>
                            </w:pPr>
                            <w:r w:rsidRPr="00E66F47">
                              <w:rPr>
                                <w:rFonts w:asciiTheme="minorHAnsi" w:hAnsi="Calibri" w:cstheme="minorBidi"/>
                                <w:b/>
                                <w:bCs/>
                                <w:position w:val="1"/>
                                <w:sz w:val="64"/>
                                <w:szCs w:val="64"/>
                                <w14:shadow w14:blurRad="25400" w14:dist="24003" w14:dir="2700000" w14:sx="100000" w14:sy="100000" w14:kx="0" w14:ky="0" w14:algn="b">
                                  <w14:srgbClr w14:val="000000">
                                    <w14:alpha w14:val="69000"/>
                                  </w14:srgbClr>
                                </w14:shadow>
                                <w14:textFill>
                                  <w14:solidFill>
                                    <w14:srgbClr w14:val="FFFFFF"/>
                                  </w14:solidFill>
                                </w14:textFill>
                              </w:rPr>
                              <w:t>REPO</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06E955FB" id="Rounded Rectangle 17" o:spid="_x0000_s1061" style="position:absolute;left:0;text-align:left;margin-left:746pt;margin-top:-69.9pt;width:267.25pt;height:94.75pt;z-index:2516930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" fillcolor="#323e4f [2415]" stroked="f" strokeweight="1pt">
                <v:stroke miterlimit="4" joinstyle="miter"/>
                <v:shadow on="t" color="black" opacity="52428f" origin=",.5" offset="0,0"/>
                <v:textbox style="mso-fit-shape-to-text:t" inset="4pt,4pt,4pt,4pt">
                  <w:txbxContent>
                    <w:p w:rsidR="00573CC3" w:rsidRDefault="00573CC3" w:rsidP="00E66F47">
                      <w:pPr>
                        <w:pStyle w:val="NormalWeb"/>
                        <w:overflowPunct w:val="0"/>
                        <w:spacing w:before="0" w:beforeAutospacing="0" w:after="0" w:afterAutospacing="0"/>
                        <w:jc w:val="center"/>
                      </w:pPr>
                      <w:r w:rsidRPr="00E66F47">
                        <w:rPr>
                          <w:rFonts w:asciiTheme="minorHAnsi" w:hAnsi="Calibri" w:cstheme="minorBidi"/>
                          <w:b/>
                          <w:bCs/>
                          <w:position w:val="1"/>
                          <w:sz w:val="64"/>
                          <w:szCs w:val="64"/>
                          <w14:shadow w14:blurRad="25400" w14:dist="24003" w14:dir="2700000" w14:sx="100000" w14:sy="100000" w14:kx="0" w14:ky="0" w14:algn="b">
                            <w14:srgbClr w14:val="000000">
                              <w14:alpha w14:val="69000"/>
                            </w14:srgbClr>
                          </w14:shadow>
                          <w14:textFill>
                            <w14:solidFill>
                              <w14:srgbClr w14:val="FFFFFF"/>
                            </w14:solidFill>
                          </w14:textFill>
                        </w:rPr>
                        <w:t xml:space="preserve">GITHUB </w:t>
                      </w:r>
                    </w:p>
                    <w:p w:rsidR="00573CC3" w:rsidRDefault="00573CC3" w:rsidP="00E66F47">
                      <w:pPr>
                        <w:pStyle w:val="NormalWeb"/>
                        <w:overflowPunct w:val="0"/>
                        <w:spacing w:before="0" w:beforeAutospacing="0" w:after="0" w:afterAutospacing="0"/>
                        <w:jc w:val="center"/>
                      </w:pPr>
                      <w:r w:rsidRPr="00E66F47">
                        <w:rPr>
                          <w:rFonts w:asciiTheme="minorHAnsi" w:hAnsi="Calibri" w:cstheme="minorBidi"/>
                          <w:b/>
                          <w:bCs/>
                          <w:position w:val="1"/>
                          <w:sz w:val="64"/>
                          <w:szCs w:val="64"/>
                          <w14:shadow w14:blurRad="25400" w14:dist="24003" w14:dir="2700000" w14:sx="100000" w14:sy="100000" w14:kx="0" w14:ky="0" w14:algn="b">
                            <w14:srgbClr w14:val="000000">
                              <w14:alpha w14:val="69000"/>
                            </w14:srgbClr>
                          </w14:shadow>
                          <w14:textFill>
                            <w14:solidFill>
                              <w14:srgbClr w14:val="FFFFFF"/>
                            </w14:solidFill>
                          </w14:textFill>
                        </w:rPr>
                        <w:t>REPO</w:t>
                      </w:r>
                    </w:p>
                  </w:txbxContent>
                </v:textbox>
              </v:roundrect>
            </w:pict>
          </mc:Fallback>
        </mc:AlternateContent>
      </w:r>
      <w:r w:rsidRPr="00E66F47">
        <w:rPr>
          <w:noProof/>
        </w:rPr>
        <mc:AlternateContent>
          <mc:Choice Requires="wps">
            <w:drawing>
              <wp:anchor distT="0" distB="0" distL="114300" distR="114300" simplePos="0" relativeHeight="251694080" behindDoc="0" locked="0" layoutInCell="1" allowOverlap="1" wp14:anchorId="406283AD" wp14:editId="1E62694E">
                <wp:simplePos x="0" y="0"/>
                <wp:positionH relativeFrom="column">
                  <wp:posOffset>26657300</wp:posOffset>
                </wp:positionH>
                <wp:positionV relativeFrom="paragraph">
                  <wp:posOffset>4018280</wp:posOffset>
                </wp:positionV>
                <wp:extent cx="5938304" cy="4053086"/>
                <wp:effectExtent l="0" t="25400" r="43815" b="0"/>
                <wp:wrapNone/>
                <wp:docPr id="45" name="Arc 28">
                  <a:extLst xmlns:a="http://schemas.openxmlformats.org/drawingml/2006/main"/>
                </wp:docPr>
                <wp:cNvGraphicFramePr/>
                <a:graphic xmlns:a="http://schemas.openxmlformats.org/drawingml/2006/main">
                  <a:graphicData uri="http://schemas.microsoft.com/office/word/2010/wordprocessingShape">
                    <wps:wsp>
                      <wps:cNvSpPr/>
                      <wps:spPr>
                        <a:xfrm>
                          <a:off x="0" y="0"/>
                          <a:ext cx="5938304" cy="4053086"/>
                        </a:xfrm>
                        <a:prstGeom prst="arc">
                          <a:avLst>
                            <a:gd name="adj1" fmla="val 16200000"/>
                            <a:gd name="adj2" fmla="val 114638"/>
                          </a:avLst>
                        </a:prstGeom>
                        <a:noFill/>
                        <a:ln w="63500" cap="flat">
                          <a:solidFill>
                            <a:srgbClr val="FFFFFF"/>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anchor>
            </w:drawing>
          </mc:Choice>
          <mc:Fallback>
            <w:pict>
              <v:shape w14:anchorId="6829A1E6" id="Arc 28" o:spid="_x0000_s1026" style="position:absolute;margin-left:2099pt;margin-top:316.4pt;width:467.6pt;height:319.15pt;z-index:251694080;visibility:visible;mso-wrap-style:square;mso-wrap-distance-left:9pt;mso-wrap-distance-top:0;mso-wrap-distance-right:9pt;mso-wrap-distance-bottom:0;mso-position-horizontal:absolute;mso-position-horizontal-relative:text;mso-position-vertical:absolute;mso-position-vertical-relative:text;v-text-anchor:top" coordsize="5938304,4053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" path="m2969152,nsc3582192,,4180204,129516,4681086,370765v830321,399924,1303288,1061912,1253678,1754708l2969152,2026543,2969152,xem2969152,nfc3582192,,4180204,129516,4681086,370765v830321,399924,1303288,1061912,1253678,1754708e" filled="f" strokecolor="white" strokeweight="5pt">
                <v:stroke miterlimit="4" joinstyle="miter"/>
                <v:path arrowok="t" o:connecttype="custom" o:connectlocs="2969152,0;4681086,370765;5934764,2125473" o:connectangles="0,0,0"/>
              </v:shape>
            </w:pict>
          </mc:Fallback>
        </mc:AlternateContent>
      </w:r>
      <w:r w:rsidRPr="00E66F47">
        <w:rPr>
          <w:noProof/>
        </w:rPr>
        <mc:AlternateContent>
          <mc:Choice Requires="wps">
            <w:drawing>
              <wp:anchor distT="0" distB="0" distL="114300" distR="114300" simplePos="0" relativeHeight="251695104" behindDoc="0" locked="0" layoutInCell="1" allowOverlap="1" wp14:anchorId="406E8690" wp14:editId="6B2D291D">
                <wp:simplePos x="0" y="0"/>
                <wp:positionH relativeFrom="column">
                  <wp:posOffset>29831030</wp:posOffset>
                </wp:positionH>
                <wp:positionV relativeFrom="paragraph">
                  <wp:posOffset>11013440</wp:posOffset>
                </wp:positionV>
                <wp:extent cx="2997599" cy="0"/>
                <wp:effectExtent l="25400" t="25400" r="12700" b="38100"/>
                <wp:wrapNone/>
                <wp:docPr id="47" name="Straight Connector 3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997599" cy="0"/>
                        </a:xfrm>
                        <a:prstGeom prst="line">
                          <a:avLst/>
                        </a:prstGeom>
                        <a:noFill/>
                        <a:ln w="63500" cap="flat">
                          <a:solidFill>
                            <a:srgbClr val="FFFFFF"/>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2815F483" id="Straight Connector 33" o:spid="_x0000_s1026" style="position:absolute;flip:x;z-index:251695104;visibility:visible;mso-wrap-style:square;mso-wrap-distance-left:9pt;mso-wrap-distance-top:0;mso-wrap-distance-right:9pt;mso-wrap-distance-bottom:0;mso-position-horizontal:absolute;mso-position-horizontal-relative:text;mso-position-vertical:absolute;mso-position-vertical-relative:text" from="2348.9pt,867.2pt" to="2584.95pt,86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" strokecolor="white" strokeweight="5pt">
                <v:stroke miterlimit="4" joinstyle="miter"/>
                <o:lock v:ext="edit" shapetype="f"/>
              </v:line>
            </w:pict>
          </mc:Fallback>
        </mc:AlternateContent>
      </w:r>
      <w:r w:rsidRPr="00E66F47">
        <w:rPr>
          <w:noProof/>
        </w:rPr>
        <mc:AlternateContent>
          <mc:Choice Requires="wps">
            <w:drawing>
              <wp:anchor distT="0" distB="0" distL="114300" distR="114300" simplePos="0" relativeHeight="251696128" behindDoc="0" locked="0" layoutInCell="1" allowOverlap="1" wp14:anchorId="3E8F1F78" wp14:editId="13B701A8">
                <wp:simplePos x="0" y="0"/>
                <wp:positionH relativeFrom="column">
                  <wp:posOffset>26657300</wp:posOffset>
                </wp:positionH>
                <wp:positionV relativeFrom="paragraph">
                  <wp:posOffset>12760960</wp:posOffset>
                </wp:positionV>
                <wp:extent cx="1" cy="1204254"/>
                <wp:effectExtent l="25400" t="25400" r="38100" b="15240"/>
                <wp:wrapNone/>
                <wp:docPr id="48" name="Straight Connector 35">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 cy="1204254"/>
                        </a:xfrm>
                        <a:prstGeom prst="line">
                          <a:avLst/>
                        </a:prstGeom>
                        <a:noFill/>
                        <a:ln w="63500" cap="flat">
                          <a:solidFill>
                            <a:srgbClr val="FFFFFF"/>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3BAD6271" id="Straight Connector 35" o:spid="_x0000_s1026" style="position:absolute;flip:y;z-index:251696128;visibility:visible;mso-wrap-style:square;mso-wrap-distance-left:9pt;mso-wrap-distance-top:0;mso-wrap-distance-right:9pt;mso-wrap-distance-bottom:0;mso-position-horizontal:absolute;mso-position-horizontal-relative:text;mso-position-vertical:absolute;mso-position-vertical-relative:text" from="2099pt,1004.8pt" to="2099pt,109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" strokecolor="white" strokeweight="5pt">
                <v:stroke miterlimit="4" joinstyle="miter"/>
                <o:lock v:ext="edit" shapetype="f"/>
              </v:line>
            </w:pict>
          </mc:Fallback>
        </mc:AlternateContent>
      </w:r>
      <w:r w:rsidRPr="00E66F47">
        <w:rPr>
          <w:noProof/>
        </w:rPr>
        <mc:AlternateContent>
          <mc:Choice Requires="wps">
            <w:drawing>
              <wp:anchor distT="0" distB="0" distL="114300" distR="114300" simplePos="0" relativeHeight="251697152" behindDoc="0" locked="0" layoutInCell="1" allowOverlap="1" wp14:anchorId="6EC7534F" wp14:editId="6FD3F043">
                <wp:simplePos x="0" y="0"/>
                <wp:positionH relativeFrom="column">
                  <wp:posOffset>7023100</wp:posOffset>
                </wp:positionH>
                <wp:positionV relativeFrom="paragraph">
                  <wp:posOffset>6017260</wp:posOffset>
                </wp:positionV>
                <wp:extent cx="6132987" cy="4968588"/>
                <wp:effectExtent l="38100" t="0" r="0" b="0"/>
                <wp:wrapNone/>
                <wp:docPr id="49" name="Arc 46">
                  <a:extLst xmlns:a="http://schemas.openxmlformats.org/drawingml/2006/main"/>
                </wp:docPr>
                <wp:cNvGraphicFramePr/>
                <a:graphic xmlns:a="http://schemas.openxmlformats.org/drawingml/2006/main">
                  <a:graphicData uri="http://schemas.microsoft.com/office/word/2010/wordprocessingShape">
                    <wps:wsp>
                      <wps:cNvSpPr/>
                      <wps:spPr>
                        <a:xfrm rot="11546988">
                          <a:off x="0" y="0"/>
                          <a:ext cx="6132987" cy="4968588"/>
                        </a:xfrm>
                        <a:prstGeom prst="arc">
                          <a:avLst>
                            <a:gd name="adj1" fmla="val 18068087"/>
                            <a:gd name="adj2" fmla="val 2191318"/>
                          </a:avLst>
                        </a:prstGeom>
                        <a:noFill/>
                        <a:ln w="63500" cap="flat">
                          <a:solidFill>
                            <a:srgbClr val="FFFFFF"/>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anchor>
            </w:drawing>
          </mc:Choice>
          <mc:Fallback>
            <w:pict>
              <v:shape w14:anchorId="072B9145" id="Arc 46" o:spid="_x0000_s1026" style="position:absolute;margin-left:553pt;margin-top:473.8pt;width:482.9pt;height:391.25pt;rotation:-10980570fd;z-index:251697152;visibility:visible;mso-wrap-style:square;mso-wrap-distance-left:9pt;mso-wrap-distance-top:0;mso-wrap-distance-right:9pt;mso-wrap-distance-bottom:0;mso-position-horizontal:absolute;mso-position-horizontal-relative:text;mso-position-vertical:absolute;mso-position-vertical-relative:text;v-text-anchor:top" coordsize="6132987,49685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" path="m4414420,252875nsc5232352,577158,5830074,1179174,6045744,1895920v242022,804323,-26419,1653467,-715886,2264519l3066494,2484294,4414420,252875xem4414420,252875nfc5232352,577158,5830074,1179174,6045744,1895920v242022,804323,-26419,1653467,-715886,2264519e" filled="f" strokecolor="white" strokeweight="5pt">
                <v:stroke miterlimit="4" joinstyle="miter"/>
                <v:path arrowok="t" o:connecttype="custom" o:connectlocs="4414420,252875;6045744,1895920;5329858,4160439" o:connectangles="0,0,0"/>
              </v:shape>
            </w:pict>
          </mc:Fallback>
        </mc:AlternateContent>
      </w:r>
      <w:r w:rsidRPr="00E66F47">
        <w:rPr>
          <w:noProof/>
        </w:rPr>
        <mc:AlternateContent>
          <mc:Choice Requires="wps">
            <w:drawing>
              <wp:anchor distT="0" distB="0" distL="114300" distR="114300" simplePos="0" relativeHeight="251698176" behindDoc="0" locked="0" layoutInCell="1" allowOverlap="1" wp14:anchorId="30B53034" wp14:editId="32070A17">
                <wp:simplePos x="0" y="0"/>
                <wp:positionH relativeFrom="column">
                  <wp:posOffset>12868910</wp:posOffset>
                </wp:positionH>
                <wp:positionV relativeFrom="paragraph">
                  <wp:posOffset>1633220</wp:posOffset>
                </wp:positionV>
                <wp:extent cx="0" cy="1392719"/>
                <wp:effectExtent l="25400" t="0" r="38100" b="42545"/>
                <wp:wrapNone/>
                <wp:docPr id="50" name="Straight Connector 48">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392719"/>
                        </a:xfrm>
                        <a:prstGeom prst="line">
                          <a:avLst/>
                        </a:prstGeom>
                        <a:noFill/>
                        <a:ln w="63500" cap="flat">
                          <a:solidFill>
                            <a:srgbClr val="FFFFFF"/>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6AD97A6A" id="Straight Connector 48"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1013.3pt,128.6pt" to="1013.3pt,23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" strokecolor="white" strokeweight="5pt">
                <v:stroke miterlimit="4" joinstyle="miter"/>
                <o:lock v:ext="edit" shapetype="f"/>
              </v:line>
            </w:pict>
          </mc:Fallback>
        </mc:AlternateContent>
      </w:r>
      <w:r w:rsidRPr="00E66F47">
        <w:rPr>
          <w:noProof/>
        </w:rPr>
        <mc:AlternateContent>
          <mc:Choice Requires="wps">
            <w:drawing>
              <wp:anchor distT="0" distB="0" distL="114300" distR="114300" simplePos="0" relativeHeight="251699200" behindDoc="0" locked="0" layoutInCell="1" allowOverlap="1" wp14:anchorId="531AEDF8" wp14:editId="4B282639">
                <wp:simplePos x="0" y="0"/>
                <wp:positionH relativeFrom="column">
                  <wp:posOffset>12703810</wp:posOffset>
                </wp:positionH>
                <wp:positionV relativeFrom="paragraph">
                  <wp:posOffset>13044170</wp:posOffset>
                </wp:positionV>
                <wp:extent cx="0" cy="628327"/>
                <wp:effectExtent l="25400" t="0" r="38100" b="32385"/>
                <wp:wrapNone/>
                <wp:docPr id="53" name="Straight Connector 52">
                  <a:extLst xmlns:a="http://schemas.openxmlformats.org/drawingml/2006/main">
                    <a:ext uri="{FF2B5EF4-FFF2-40B4-BE49-F238E27FC236}">
                      <a16:creationId xmlns:a16="http://schemas.microsoft.com/office/drawing/2014/main" id="{F2C586FB-1C2E-784D-BFA0-87D3EB4D525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28327"/>
                        </a:xfrm>
                        <a:prstGeom prst="line">
                          <a:avLst/>
                        </a:prstGeom>
                        <a:noFill/>
                        <a:ln w="63500" cap="flat">
                          <a:solidFill>
                            <a:srgbClr val="FFFFFF"/>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3B4AB7F5" id="Straight Connector 52"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1000.3pt,1027.1pt" to="1000.3pt,107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" strokecolor="white" strokeweight="5pt">
                <v:stroke miterlimit="4" joinstyle="miter"/>
                <o:lock v:ext="edit" shapetype="f"/>
              </v:line>
            </w:pict>
          </mc:Fallback>
        </mc:AlternateContent>
      </w:r>
      <w:r w:rsidRPr="00E66F47">
        <w:rPr>
          <w:noProof/>
        </w:rPr>
        <mc:AlternateContent>
          <mc:Choice Requires="wps">
            <w:drawing>
              <wp:anchor distT="0" distB="0" distL="114300" distR="114300" simplePos="0" relativeHeight="251700224" behindDoc="0" locked="0" layoutInCell="1" allowOverlap="1" wp14:anchorId="5E4F3E75" wp14:editId="211C01F8">
                <wp:simplePos x="0" y="0"/>
                <wp:positionH relativeFrom="column">
                  <wp:posOffset>12703810</wp:posOffset>
                </wp:positionH>
                <wp:positionV relativeFrom="paragraph">
                  <wp:posOffset>15970250</wp:posOffset>
                </wp:positionV>
                <wp:extent cx="0" cy="628327"/>
                <wp:effectExtent l="25400" t="0" r="38100" b="32385"/>
                <wp:wrapNone/>
                <wp:docPr id="54" name="Straight Connector 53">
                  <a:extLst xmlns:a="http://schemas.openxmlformats.org/drawingml/2006/main">
                    <a:ext uri="{FF2B5EF4-FFF2-40B4-BE49-F238E27FC236}">
                      <a16:creationId xmlns:a16="http://schemas.microsoft.com/office/drawing/2014/main" id="{62680B67-7A24-044E-9297-634D5B59F2D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28327"/>
                        </a:xfrm>
                        <a:prstGeom prst="line">
                          <a:avLst/>
                        </a:prstGeom>
                        <a:noFill/>
                        <a:ln w="63500" cap="flat">
                          <a:solidFill>
                            <a:srgbClr val="FFFFFF"/>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65A0D6AC" id="Straight Connector 53"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1000.3pt,1257.5pt" to="1000.3pt,130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" strokecolor="white" strokeweight="5pt">
                <v:stroke miterlimit="4" joinstyle="miter"/>
                <o:lock v:ext="edit" shapetype="f"/>
              </v:line>
            </w:pict>
          </mc:Fallback>
        </mc:AlternateContent>
      </w:r>
    </w:p>
    <w:sectPr w:rsidR="00E66F47" w:rsidRPr="00E66F47" w:rsidSect="00FE52EF">
      <w:headerReference w:type="default" r:id="rId102"/>
      <w:footerReference w:type="default" r:id="rId103"/>
      <w:pgSz w:w="12240" w:h="15840"/>
      <w:pgMar w:top="1080" w:right="1080" w:bottom="1080" w:left="108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17" w:author="Rebecca George" w:date="2018-09-07T18:57:00Z" w:initials="RG">
    <w:p w14:paraId="53006893" w14:textId="77777777" w:rsidR="000C69DE" w:rsidRDefault="000C69DE">
      <w:pPr>
        <w:pStyle w:val="CommentText"/>
      </w:pPr>
      <w:r>
        <w:rPr>
          <w:rStyle w:val="CommentReference"/>
        </w:rPr>
        <w:annotationRef/>
      </w:r>
      <w:r>
        <w:t>If you want the data product to give a range instead of just using the model’s output, then describe how you’re doing that.  So the text matches the picture.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300689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3006893" w16cid:durableId="1F3D4C6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3931EB" w14:textId="77777777" w:rsidR="00E41D18" w:rsidRDefault="00E41D18" w:rsidP="00B56BD5">
      <w:r>
        <w:separator/>
      </w:r>
    </w:p>
  </w:endnote>
  <w:endnote w:type="continuationSeparator" w:id="0">
    <w:p w14:paraId="093165CC" w14:textId="77777777" w:rsidR="00E41D18" w:rsidRDefault="00E41D18" w:rsidP="00B56B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Segoe UI">
    <w:altName w:val="Sylfaen"/>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6CE3F8" w14:textId="77777777" w:rsidR="00573CC3" w:rsidRPr="00226AF6" w:rsidRDefault="00573CC3" w:rsidP="00226AF6">
    <w:pPr>
      <w:pStyle w:val="Footer"/>
      <w:jc w:val="right"/>
    </w:pPr>
    <w:r>
      <w:t xml:space="preserve">Rebecca George, George Brooks, </w:t>
    </w:r>
    <w:proofErr w:type="spellStart"/>
    <w:r>
      <w:t>Hoahan</w:t>
    </w:r>
    <w:proofErr w:type="spellEnd"/>
    <w:r>
      <w:t xml:space="preserve"> Liu</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1AAD0A" w14:textId="77777777" w:rsidR="00E41D18" w:rsidRDefault="00E41D18" w:rsidP="00B56BD5">
      <w:r>
        <w:separator/>
      </w:r>
    </w:p>
  </w:footnote>
  <w:footnote w:type="continuationSeparator" w:id="0">
    <w:p w14:paraId="4A72A66C" w14:textId="77777777" w:rsidR="00E41D18" w:rsidRDefault="00E41D18" w:rsidP="00B56BD5">
      <w:r>
        <w:continuationSeparator/>
      </w:r>
    </w:p>
  </w:footnote>
  <w:footnote w:id="1">
    <w:p w14:paraId="7AD086B2" w14:textId="77777777" w:rsidR="00573CC3" w:rsidRDefault="00573CC3" w:rsidP="00B56BD5">
      <w:pPr>
        <w:pStyle w:val="FootnoteText"/>
      </w:pPr>
      <w:r>
        <w:rPr>
          <w:rStyle w:val="FootnoteReference"/>
        </w:rPr>
        <w:footnoteRef/>
      </w:r>
      <w:r>
        <w:t xml:space="preserve"> </w:t>
      </w:r>
      <w:hyperlink r:id="rId1" w:history="1">
        <w:r w:rsidRPr="006D755A">
          <w:rPr>
            <w:rStyle w:val="Hyperlink"/>
          </w:rPr>
          <w:t>https://www.stat.berkeley.edu/~aldous/Research/Ugrad/Xiaoyu_Hu.pdf</w:t>
        </w:r>
      </w:hyperlink>
      <w:r>
        <w:t xml:space="preserve"> </w:t>
      </w:r>
    </w:p>
  </w:footnote>
  <w:footnote w:id="2">
    <w:p w14:paraId="2CCC4464" w14:textId="77777777" w:rsidR="00573CC3" w:rsidRDefault="00573CC3" w:rsidP="00B56BD5">
      <w:pPr>
        <w:pStyle w:val="FootnoteText"/>
      </w:pPr>
      <w:r>
        <w:rPr>
          <w:rStyle w:val="FootnoteReference"/>
        </w:rPr>
        <w:footnoteRef/>
      </w:r>
      <w:r>
        <w:t xml:space="preserve"> </w:t>
      </w:r>
      <w:hyperlink r:id="rId2" w:history="1">
        <w:r w:rsidRPr="006D755A">
          <w:rPr>
            <w:rStyle w:val="Hyperlink"/>
          </w:rPr>
          <w:t>https://arxiv.org/ftp/arxiv/papers/1804/1804.03565.pdf</w:t>
        </w:r>
      </w:hyperlink>
      <w:r>
        <w:t xml:space="preserve"> </w:t>
      </w:r>
    </w:p>
  </w:footnote>
  <w:footnote w:id="3">
    <w:p w14:paraId="33686F32" w14:textId="77777777" w:rsidR="00573CC3" w:rsidRDefault="00573CC3" w:rsidP="00B56BD5">
      <w:pPr>
        <w:pStyle w:val="FootnoteText"/>
      </w:pPr>
      <w:r>
        <w:rPr>
          <w:rStyle w:val="FootnoteReference"/>
        </w:rPr>
        <w:footnoteRef/>
      </w:r>
      <w:r>
        <w:t xml:space="preserve"> </w:t>
      </w:r>
      <w:hyperlink r:id="rId3" w:history="1">
        <w:r w:rsidRPr="006D755A">
          <w:rPr>
            <w:rStyle w:val="Hyperlink"/>
          </w:rPr>
          <w:t>https://now.uiowa.edu/2016/02/boffo-or-bomb</w:t>
        </w:r>
      </w:hyperlink>
      <w:r>
        <w:t xml:space="preserve"> </w:t>
      </w:r>
    </w:p>
  </w:footnote>
  <w:footnote w:id="4">
    <w:p w14:paraId="487E93DA" w14:textId="77777777" w:rsidR="00573CC3" w:rsidRDefault="00573CC3" w:rsidP="00B56BD5">
      <w:pPr>
        <w:pStyle w:val="FootnoteText"/>
      </w:pPr>
      <w:r>
        <w:rPr>
          <w:rStyle w:val="FootnoteReference"/>
        </w:rPr>
        <w:footnoteRef/>
      </w:r>
      <w:r>
        <w:t xml:space="preserve"> </w:t>
      </w:r>
      <w:hyperlink r:id="rId4" w:history="1">
        <w:r w:rsidRPr="006D755A">
          <w:rPr>
            <w:rStyle w:val="Hyperlink"/>
          </w:rPr>
          <w:t>https://stephenfollows.com/about-stephen/</w:t>
        </w:r>
      </w:hyperlink>
      <w:r>
        <w:t xml:space="preserve"> </w:t>
      </w:r>
    </w:p>
  </w:footnote>
  <w:footnote w:id="5">
    <w:p w14:paraId="3AFADEFF" w14:textId="77777777" w:rsidR="00573CC3" w:rsidRDefault="00573CC3" w:rsidP="00B56BD5">
      <w:pPr>
        <w:pStyle w:val="FootnoteText"/>
      </w:pPr>
      <w:r>
        <w:rPr>
          <w:rStyle w:val="FootnoteReference"/>
        </w:rPr>
        <w:footnoteRef/>
      </w:r>
      <w:r>
        <w:t xml:space="preserve"> </w:t>
      </w:r>
      <w:hyperlink r:id="rId5" w:history="1">
        <w:r w:rsidRPr="006D755A">
          <w:rPr>
            <w:rStyle w:val="Hyperlink"/>
          </w:rPr>
          <w:t>https://stephenfollows.com/how-movies-make-money-hollywood-blockbusters/</w:t>
        </w:r>
      </w:hyperlink>
      <w:r>
        <w:t xml:space="preserve"> </w:t>
      </w:r>
    </w:p>
  </w:footnote>
  <w:footnote w:id="6">
    <w:p w14:paraId="4549BD72" w14:textId="77777777" w:rsidR="00573CC3" w:rsidRDefault="00573CC3" w:rsidP="00B56BD5">
      <w:pPr>
        <w:pStyle w:val="FootnoteText"/>
      </w:pPr>
      <w:r>
        <w:rPr>
          <w:rStyle w:val="FootnoteReference"/>
        </w:rPr>
        <w:footnoteRef/>
      </w:r>
      <w:r>
        <w:t xml:space="preserve"> </w:t>
      </w:r>
      <w:hyperlink r:id="rId6" w:history="1">
        <w:r w:rsidRPr="006D755A">
          <w:rPr>
            <w:rStyle w:val="Hyperlink"/>
          </w:rPr>
          <w:t>https://io9.gizmodo.com/5747305/how-much-money-does-a-movie-need-to-make-to-be-profitable</w:t>
        </w:r>
      </w:hyperlink>
      <w:r>
        <w:t xml:space="preserve"> </w:t>
      </w:r>
    </w:p>
  </w:footnote>
  <w:footnote w:id="7">
    <w:p w14:paraId="38F58BF7" w14:textId="77777777" w:rsidR="00573CC3" w:rsidRDefault="00573CC3" w:rsidP="00B56BD5">
      <w:pPr>
        <w:pStyle w:val="FootnoteText"/>
      </w:pPr>
      <w:r>
        <w:rPr>
          <w:rStyle w:val="FootnoteReference"/>
        </w:rPr>
        <w:footnoteRef/>
      </w:r>
      <w:r>
        <w:t xml:space="preserve"> </w:t>
      </w:r>
      <w:hyperlink r:id="rId7" w:history="1">
        <w:r w:rsidRPr="006D755A">
          <w:rPr>
            <w:rStyle w:val="Hyperlink"/>
          </w:rPr>
          <w:t>https://www.washingtonpost.com/news/arts-and-entertainment/wp/2016/05/16/its-hard-to-predict-a-movies-profitability-but-you-learn-some-lessons-along-the-way/?utm_term=.2059b397e08d</w:t>
        </w:r>
      </w:hyperlink>
      <w:r>
        <w:t xml:space="preserve"> </w:t>
      </w:r>
    </w:p>
  </w:footnote>
  <w:footnote w:id="8">
    <w:p w14:paraId="3F075C7F" w14:textId="77777777" w:rsidR="00573CC3" w:rsidRDefault="00573CC3" w:rsidP="00B56BD5">
      <w:pPr>
        <w:pStyle w:val="FootnoteText"/>
      </w:pPr>
      <w:r>
        <w:rPr>
          <w:rStyle w:val="FootnoteReference"/>
        </w:rPr>
        <w:footnoteRef/>
      </w:r>
      <w:r>
        <w:t xml:space="preserve"> </w:t>
      </w:r>
      <w:hyperlink r:id="rId8" w:history="1">
        <w:r w:rsidRPr="006D755A">
          <w:rPr>
            <w:rStyle w:val="Hyperlink"/>
          </w:rPr>
          <w:t>https://bombreport.com/articles/when-does-a-movie-break-even-at-the-box-office/</w:t>
        </w:r>
      </w:hyperlink>
      <w:r>
        <w:t xml:space="preserve"> </w:t>
      </w:r>
    </w:p>
  </w:footnote>
  <w:footnote w:id="9">
    <w:p w14:paraId="18743ED8" w14:textId="77777777" w:rsidR="00573CC3" w:rsidRDefault="00573CC3" w:rsidP="00B56BD5">
      <w:pPr>
        <w:pStyle w:val="FootnoteText"/>
      </w:pPr>
      <w:r>
        <w:rPr>
          <w:rStyle w:val="FootnoteReference"/>
        </w:rPr>
        <w:footnoteRef/>
      </w:r>
      <w:r>
        <w:t xml:space="preserve"> </w:t>
      </w:r>
      <w:hyperlink r:id="rId9" w:history="1">
        <w:r w:rsidRPr="004F360D">
          <w:rPr>
            <w:rStyle w:val="Hyperlink"/>
          </w:rPr>
          <w:t>https://www.kaggle.com/rounakbanik/the-movies-dataset</w:t>
        </w:r>
      </w:hyperlink>
      <w:r>
        <w:t xml:space="preserve"> </w:t>
      </w:r>
    </w:p>
  </w:footnote>
  <w:footnote w:id="10">
    <w:p w14:paraId="3E9B9B9E" w14:textId="77777777" w:rsidR="00573CC3" w:rsidRDefault="00573CC3" w:rsidP="00B56BD5">
      <w:pPr>
        <w:pStyle w:val="FootnoteText"/>
      </w:pPr>
      <w:r>
        <w:rPr>
          <w:rStyle w:val="FootnoteReference"/>
        </w:rPr>
        <w:footnoteRef/>
      </w:r>
      <w:r>
        <w:t xml:space="preserve"> </w:t>
      </w:r>
      <w:hyperlink r:id="rId10" w:history="1">
        <w:r w:rsidRPr="004F360D">
          <w:rPr>
            <w:rStyle w:val="Hyperlink"/>
          </w:rPr>
          <w:t>https://www.kaggle.com/tmdb/tmdb-movie-metadata/home</w:t>
        </w:r>
      </w:hyperlink>
      <w:r>
        <w:t xml:space="preserve"> </w:t>
      </w:r>
    </w:p>
  </w:footnote>
  <w:footnote w:id="11">
    <w:p w14:paraId="72ADCA3F" w14:textId="77777777" w:rsidR="00573CC3" w:rsidRDefault="00573CC3" w:rsidP="00B56BD5">
      <w:pPr>
        <w:pStyle w:val="FootnoteText"/>
      </w:pPr>
      <w:r>
        <w:rPr>
          <w:rStyle w:val="FootnoteReference"/>
        </w:rPr>
        <w:footnoteRef/>
      </w:r>
      <w:r>
        <w:t xml:space="preserve"> </w:t>
      </w:r>
      <w:hyperlink r:id="rId11" w:history="1">
        <w:r w:rsidRPr="004F360D">
          <w:rPr>
            <w:rStyle w:val="Hyperlink"/>
          </w:rPr>
          <w:t>https://www.the-numbers.com/movie/budgets/</w:t>
        </w:r>
      </w:hyperlink>
      <w:r>
        <w:t xml:space="preserve"> </w:t>
      </w:r>
    </w:p>
  </w:footnote>
  <w:footnote w:id="12">
    <w:p w14:paraId="1034C887" w14:textId="77777777" w:rsidR="00573CC3" w:rsidRDefault="00573CC3" w:rsidP="00B56BD5">
      <w:pPr>
        <w:pStyle w:val="FootnoteText"/>
      </w:pPr>
      <w:r>
        <w:rPr>
          <w:rStyle w:val="FootnoteReference"/>
        </w:rPr>
        <w:footnoteRef/>
      </w:r>
      <w:r>
        <w:t xml:space="preserve"> </w:t>
      </w:r>
      <w:hyperlink r:id="rId12" w:history="1">
        <w:r w:rsidRPr="004F360D">
          <w:rPr>
            <w:rStyle w:val="Hyperlink"/>
          </w:rPr>
          <w:t>http://www.omdbapi.com/</w:t>
        </w:r>
      </w:hyperlink>
      <w:r>
        <w:t xml:space="preserve"> </w:t>
      </w:r>
    </w:p>
  </w:footnote>
  <w:footnote w:id="13">
    <w:p w14:paraId="53FD9D69" w14:textId="77777777" w:rsidR="00573CC3" w:rsidRDefault="00573CC3" w:rsidP="00B56BD5">
      <w:pPr>
        <w:pStyle w:val="FootnoteText"/>
      </w:pPr>
      <w:r>
        <w:rPr>
          <w:rStyle w:val="FootnoteReference"/>
        </w:rPr>
        <w:footnoteRef/>
      </w:r>
      <w:r>
        <w:t xml:space="preserve"> </w:t>
      </w:r>
      <w:hyperlink r:id="rId13" w:history="1">
        <w:r w:rsidRPr="0032699F">
          <w:rPr>
            <w:rStyle w:val="Hyperlink"/>
          </w:rPr>
          <w:t>https://github.com/georgetown-analytics/Box-Office/blob/master/codes/API_pulls/pull_OMDB_API.py</w:t>
        </w:r>
      </w:hyperlink>
      <w:r>
        <w:t xml:space="preserve"> </w:t>
      </w:r>
    </w:p>
  </w:footnote>
  <w:footnote w:id="14">
    <w:p w14:paraId="438CB217" w14:textId="77777777" w:rsidR="00573CC3" w:rsidRDefault="00573CC3" w:rsidP="00B56BD5">
      <w:pPr>
        <w:pStyle w:val="FootnoteText"/>
      </w:pPr>
      <w:r>
        <w:rPr>
          <w:rStyle w:val="FootnoteReference"/>
        </w:rPr>
        <w:footnoteRef/>
      </w:r>
      <w:r>
        <w:t xml:space="preserve"> </w:t>
      </w:r>
      <w:hyperlink r:id="rId14" w:history="1">
        <w:r w:rsidRPr="004F360D">
          <w:rPr>
            <w:rStyle w:val="Hyperlink"/>
          </w:rPr>
          <w:t>https://www.themoviedb.org/</w:t>
        </w:r>
      </w:hyperlink>
      <w:r>
        <w:t xml:space="preserve"> </w:t>
      </w:r>
    </w:p>
  </w:footnote>
  <w:footnote w:id="15">
    <w:p w14:paraId="0798FA3F" w14:textId="77777777" w:rsidR="00573CC3" w:rsidRDefault="00573CC3" w:rsidP="00B56BD5">
      <w:pPr>
        <w:pStyle w:val="FootnoteText"/>
      </w:pPr>
      <w:r>
        <w:rPr>
          <w:rStyle w:val="FootnoteReference"/>
        </w:rPr>
        <w:footnoteRef/>
      </w:r>
      <w:r>
        <w:t xml:space="preserve"> </w:t>
      </w:r>
      <w:hyperlink r:id="rId15" w:history="1">
        <w:r w:rsidRPr="0032699F">
          <w:rPr>
            <w:rStyle w:val="Hyperlink"/>
          </w:rPr>
          <w:t>https://github.com/georgetown-analytics/Box-Office/blob/master/codes/API_pulls/pull_TMDB_API.py</w:t>
        </w:r>
      </w:hyperlink>
      <w:r>
        <w:t xml:space="preserve">  </w:t>
      </w:r>
    </w:p>
  </w:footnote>
  <w:footnote w:id="16">
    <w:p w14:paraId="12C4E6DB" w14:textId="77777777" w:rsidR="00573CC3" w:rsidRDefault="00573CC3" w:rsidP="00B56BD5">
      <w:pPr>
        <w:pStyle w:val="FootnoteText"/>
      </w:pPr>
      <w:r>
        <w:rPr>
          <w:rStyle w:val="FootnoteReference"/>
        </w:rPr>
        <w:footnoteRef/>
      </w:r>
      <w:r>
        <w:t xml:space="preserve"> </w:t>
      </w:r>
      <w:hyperlink r:id="rId16" w:history="1">
        <w:r w:rsidRPr="0032699F">
          <w:rPr>
            <w:rStyle w:val="Hyperlink"/>
          </w:rPr>
          <w:t>https://github.com/georgetown-analytics/Box-Office/blob/master/codes/API_pulls/pull_OMDB_API_newMovies.py</w:t>
        </w:r>
      </w:hyperlink>
      <w:r>
        <w:t xml:space="preserve"> </w:t>
      </w:r>
    </w:p>
  </w:footnote>
  <w:footnote w:id="17">
    <w:p w14:paraId="26D91A3B" w14:textId="77777777" w:rsidR="00573CC3" w:rsidRDefault="00573CC3" w:rsidP="00B56BD5">
      <w:pPr>
        <w:pStyle w:val="FootnoteText"/>
      </w:pPr>
      <w:r>
        <w:rPr>
          <w:rStyle w:val="FootnoteReference"/>
        </w:rPr>
        <w:footnoteRef/>
      </w:r>
      <w:r>
        <w:t xml:space="preserve"> </w:t>
      </w:r>
      <w:hyperlink r:id="rId17" w:history="1">
        <w:r w:rsidRPr="0032699F">
          <w:rPr>
            <w:rStyle w:val="Hyperlink"/>
          </w:rPr>
          <w:t>https://github.com/georgetown-analytics/Box-Office/blob/master/codes/API_pulls/pull_TMDB_API_newMovies.py</w:t>
        </w:r>
      </w:hyperlink>
      <w:r>
        <w:t xml:space="preserve"> </w:t>
      </w:r>
    </w:p>
  </w:footnote>
  <w:footnote w:id="18">
    <w:p w14:paraId="71D00586" w14:textId="77777777" w:rsidR="00573CC3" w:rsidRDefault="00573CC3" w:rsidP="00B56BD5">
      <w:pPr>
        <w:pStyle w:val="FootnoteText"/>
      </w:pPr>
      <w:r>
        <w:rPr>
          <w:rStyle w:val="FootnoteReference"/>
        </w:rPr>
        <w:footnoteRef/>
      </w:r>
      <w:r>
        <w:t xml:space="preserve"> </w:t>
      </w:r>
      <w:hyperlink r:id="rId18" w:history="1">
        <w:r w:rsidRPr="0032699F">
          <w:rPr>
            <w:rStyle w:val="Hyperlink"/>
          </w:rPr>
          <w:t>https://github.com/georgetown-analytics/Box-Office/tree/master/data</w:t>
        </w:r>
      </w:hyperlink>
      <w:r>
        <w:t xml:space="preserve"> </w:t>
      </w:r>
    </w:p>
  </w:footnote>
  <w:footnote w:id="19">
    <w:p w14:paraId="5470D971" w14:textId="77777777" w:rsidR="00573CC3" w:rsidRDefault="00573CC3" w:rsidP="00B56BD5">
      <w:pPr>
        <w:pStyle w:val="FootnoteText"/>
      </w:pPr>
      <w:r>
        <w:rPr>
          <w:rStyle w:val="FootnoteReference"/>
        </w:rPr>
        <w:footnoteRef/>
      </w:r>
      <w:r>
        <w:t xml:space="preserve"> </w:t>
      </w:r>
      <w:hyperlink r:id="rId19" w:history="1">
        <w:r w:rsidRPr="004F360D">
          <w:rPr>
            <w:rStyle w:val="Hyperlink"/>
          </w:rPr>
          <w:t>https://github.com/georgetown-analytics/Box-Office/blob/master/codes/Data_wrangling_code/joinDataModule.py</w:t>
        </w:r>
      </w:hyperlink>
      <w:r>
        <w:t xml:space="preserve"> </w:t>
      </w:r>
    </w:p>
  </w:footnote>
  <w:footnote w:id="20">
    <w:p w14:paraId="0852B652" w14:textId="77777777" w:rsidR="00573CC3" w:rsidRDefault="00573CC3" w:rsidP="00B56BD5">
      <w:pPr>
        <w:pStyle w:val="FootnoteText"/>
      </w:pPr>
      <w:r>
        <w:rPr>
          <w:rStyle w:val="FootnoteReference"/>
        </w:rPr>
        <w:footnoteRef/>
      </w:r>
      <w:r>
        <w:t xml:space="preserve"> </w:t>
      </w:r>
      <w:hyperlink r:id="rId20" w:history="1">
        <w:r w:rsidRPr="004F360D">
          <w:rPr>
            <w:rStyle w:val="Hyperlink"/>
          </w:rPr>
          <w:t>https://github.com/georgetown-analytics/Box-Office/blob/master/codes/Data_wrangling_code/parseColumnsModule.py</w:t>
        </w:r>
      </w:hyperlink>
      <w:r>
        <w:t xml:space="preserve"> </w:t>
      </w:r>
    </w:p>
  </w:footnote>
  <w:footnote w:id="21">
    <w:p w14:paraId="68291B56" w14:textId="77777777" w:rsidR="00573CC3" w:rsidRDefault="00573CC3" w:rsidP="00B56BD5">
      <w:pPr>
        <w:pStyle w:val="FootnoteText"/>
      </w:pPr>
      <w:r>
        <w:rPr>
          <w:rStyle w:val="FootnoteReference"/>
        </w:rPr>
        <w:footnoteRef/>
      </w:r>
      <w:r>
        <w:t xml:space="preserve"> </w:t>
      </w:r>
      <w:hyperlink r:id="rId21" w:history="1">
        <w:r w:rsidRPr="004F360D">
          <w:rPr>
            <w:rStyle w:val="Hyperlink"/>
          </w:rPr>
          <w:t>https://github.com/georgetown-analytics/Box-Office/blob/master/codes/Data_wrangling_code/mergeDataModule.py</w:t>
        </w:r>
      </w:hyperlink>
      <w:r>
        <w:t xml:space="preserve"> </w:t>
      </w:r>
    </w:p>
  </w:footnote>
  <w:footnote w:id="22">
    <w:p w14:paraId="0C0AB140" w14:textId="77777777" w:rsidR="00573CC3" w:rsidRDefault="00573CC3" w:rsidP="00B56BD5">
      <w:pPr>
        <w:pStyle w:val="FootnoteText"/>
      </w:pPr>
      <w:r>
        <w:rPr>
          <w:rStyle w:val="FootnoteReference"/>
        </w:rPr>
        <w:footnoteRef/>
      </w:r>
      <w:r>
        <w:t xml:space="preserve"> </w:t>
      </w:r>
      <w:hyperlink r:id="rId22" w:history="1">
        <w:r w:rsidRPr="004F360D">
          <w:rPr>
            <w:rStyle w:val="Hyperlink"/>
          </w:rPr>
          <w:t>https://github.com/georgetown-analytics/Box-Office/blob/master/codes/Data_wrangling_code/movieFunctions.py</w:t>
        </w:r>
      </w:hyperlink>
      <w:r>
        <w:t xml:space="preserve"> </w:t>
      </w:r>
    </w:p>
  </w:footnote>
  <w:footnote w:id="23">
    <w:p w14:paraId="113E9329" w14:textId="77777777" w:rsidR="00573CC3" w:rsidRDefault="00573CC3" w:rsidP="00B56BD5">
      <w:pPr>
        <w:pStyle w:val="FootnoteText"/>
      </w:pPr>
      <w:r>
        <w:rPr>
          <w:rStyle w:val="FootnoteReference"/>
        </w:rPr>
        <w:footnoteRef/>
      </w:r>
      <w:r>
        <w:t xml:space="preserve"> </w:t>
      </w:r>
      <w:hyperlink r:id="rId23" w:history="1">
        <w:r w:rsidRPr="004F360D">
          <w:rPr>
            <w:rStyle w:val="Hyperlink"/>
          </w:rPr>
          <w:t>https://github.com/georgetown-analytics/Box-Office/blob/master/codes/Data_wrangling_code/cleanData.py</w:t>
        </w:r>
      </w:hyperlink>
      <w:r>
        <w:t xml:space="preserve"> </w:t>
      </w:r>
    </w:p>
  </w:footnote>
  <w:footnote w:id="24">
    <w:p w14:paraId="28A03422" w14:textId="77777777" w:rsidR="00573CC3" w:rsidRDefault="00573CC3" w:rsidP="00B56BD5">
      <w:pPr>
        <w:pStyle w:val="FootnoteText"/>
      </w:pPr>
      <w:r>
        <w:rPr>
          <w:rStyle w:val="FootnoteReference"/>
        </w:rPr>
        <w:footnoteRef/>
      </w:r>
      <w:r>
        <w:t xml:space="preserve"> </w:t>
      </w:r>
      <w:hyperlink r:id="rId24" w:history="1">
        <w:r w:rsidRPr="0032699F">
          <w:rPr>
            <w:rStyle w:val="Hyperlink"/>
          </w:rPr>
          <w:t>https://github.com/georgetown-analytics/Box-Office/tree/master/filled_in_data</w:t>
        </w:r>
      </w:hyperlink>
      <w:r>
        <w:t xml:space="preserve"> </w:t>
      </w:r>
    </w:p>
  </w:footnote>
  <w:footnote w:id="25">
    <w:p w14:paraId="24FCC496" w14:textId="77777777" w:rsidR="00573CC3" w:rsidRDefault="00573CC3" w:rsidP="00B56BD5">
      <w:pPr>
        <w:pStyle w:val="FootnoteText"/>
      </w:pPr>
      <w:r>
        <w:rPr>
          <w:rStyle w:val="FootnoteReference"/>
        </w:rPr>
        <w:footnoteRef/>
      </w:r>
      <w:r>
        <w:t xml:space="preserve"> </w:t>
      </w:r>
      <w:hyperlink r:id="rId25" w:history="1">
        <w:r w:rsidRPr="0032699F">
          <w:rPr>
            <w:rStyle w:val="Hyperlink"/>
          </w:rPr>
          <w:t>https://github.com/georgetown-analytics/Box-Office/tree/master/database</w:t>
        </w:r>
      </w:hyperlink>
      <w:r>
        <w:t xml:space="preserve"> </w:t>
      </w:r>
    </w:p>
  </w:footnote>
  <w:footnote w:id="26">
    <w:p w14:paraId="100E65DE" w14:textId="77777777" w:rsidR="00573CC3" w:rsidRDefault="00573CC3" w:rsidP="00B56BD5">
      <w:pPr>
        <w:pStyle w:val="FootnoteText"/>
      </w:pPr>
      <w:r>
        <w:rPr>
          <w:rStyle w:val="FootnoteReference"/>
        </w:rPr>
        <w:footnoteRef/>
      </w:r>
      <w:r>
        <w:t xml:space="preserve"> </w:t>
      </w:r>
      <w:hyperlink r:id="rId26" w:history="1">
        <w:r w:rsidRPr="004F360D">
          <w:rPr>
            <w:rStyle w:val="Hyperlink"/>
          </w:rPr>
          <w:t>https://github.com/georgetown-analytics/Box-Office/blob/master/codes/Data_preprocessing_code/preprocessData.py</w:t>
        </w:r>
      </w:hyperlink>
      <w:r>
        <w:t xml:space="preserve"> </w:t>
      </w:r>
    </w:p>
  </w:footnote>
  <w:footnote w:id="27">
    <w:p w14:paraId="1366B20B" w14:textId="77777777" w:rsidR="00573CC3" w:rsidRDefault="00573CC3" w:rsidP="00B56BD5">
      <w:pPr>
        <w:pStyle w:val="FootnoteText"/>
      </w:pPr>
      <w:r>
        <w:rPr>
          <w:rStyle w:val="FootnoteReference"/>
        </w:rPr>
        <w:footnoteRef/>
      </w:r>
      <w:r>
        <w:t xml:space="preserve"> </w:t>
      </w:r>
      <w:hyperlink r:id="rId27" w:history="1">
        <w:r w:rsidRPr="0032699F">
          <w:rPr>
            <w:rStyle w:val="Hyperlink"/>
          </w:rPr>
          <w:t>https://www.boxofficemojo.com/seasonal/</w:t>
        </w:r>
      </w:hyperlink>
      <w:r>
        <w:t xml:space="preserve"> </w:t>
      </w:r>
    </w:p>
  </w:footnote>
  <w:footnote w:id="28">
    <w:p w14:paraId="65C912E8" w14:textId="77777777" w:rsidR="00573CC3" w:rsidRDefault="00573CC3" w:rsidP="00B56BD5">
      <w:pPr>
        <w:pStyle w:val="FootnoteText"/>
      </w:pPr>
      <w:r>
        <w:rPr>
          <w:rStyle w:val="FootnoteReference"/>
        </w:rPr>
        <w:footnoteRef/>
      </w:r>
      <w:r>
        <w:t xml:space="preserve"> </w:t>
      </w:r>
      <w:hyperlink r:id="rId28" w:history="1">
        <w:r w:rsidRPr="0032699F">
          <w:rPr>
            <w:rStyle w:val="Hyperlink"/>
          </w:rPr>
          <w:t>https://fred.stlouisfed.org/series/CPIAUCSL</w:t>
        </w:r>
      </w:hyperlink>
      <w:r>
        <w:t xml:space="preserve"> </w:t>
      </w:r>
    </w:p>
  </w:footnote>
  <w:footnote w:id="29">
    <w:p w14:paraId="6DE72FFC" w14:textId="77777777" w:rsidR="00573CC3" w:rsidRDefault="00573CC3" w:rsidP="00B56BD5">
      <w:pPr>
        <w:pStyle w:val="FootnoteText"/>
      </w:pPr>
      <w:r>
        <w:rPr>
          <w:rStyle w:val="FootnoteReference"/>
        </w:rPr>
        <w:footnoteRef/>
      </w:r>
      <w:r>
        <w:t xml:space="preserve"> </w:t>
      </w:r>
      <w:hyperlink r:id="rId29" w:history="1">
        <w:r w:rsidRPr="0032699F">
          <w:rPr>
            <w:rStyle w:val="Hyperlink"/>
          </w:rPr>
          <w:t>https://github.com/georgetown-analytics/Box-Office/tree/master/data</w:t>
        </w:r>
      </w:hyperlink>
      <w:r>
        <w:t xml:space="preserve"> </w:t>
      </w:r>
    </w:p>
  </w:footnote>
  <w:footnote w:id="30">
    <w:p w14:paraId="5928D15A" w14:textId="77777777" w:rsidR="00573CC3" w:rsidRDefault="00573CC3" w:rsidP="00B56BD5">
      <w:pPr>
        <w:pStyle w:val="FootnoteText"/>
      </w:pPr>
      <w:r>
        <w:rPr>
          <w:rStyle w:val="FootnoteReference"/>
        </w:rPr>
        <w:footnoteRef/>
      </w:r>
      <w:r>
        <w:t xml:space="preserve"> </w:t>
      </w:r>
      <w:hyperlink r:id="rId30" w:history="1">
        <w:r w:rsidRPr="0032699F">
          <w:rPr>
            <w:rStyle w:val="Hyperlink"/>
          </w:rPr>
          <w:t>https://github.com/georgetown-analytics/Box-Office/tree/master/database</w:t>
        </w:r>
      </w:hyperlink>
      <w:r>
        <w:t xml:space="preserve"> </w:t>
      </w:r>
    </w:p>
  </w:footnote>
  <w:footnote w:id="31">
    <w:p w14:paraId="0DF45ED0" w14:textId="77777777" w:rsidR="00573CC3" w:rsidRDefault="00573CC3" w:rsidP="00B56BD5">
      <w:pPr>
        <w:pStyle w:val="FootnoteText"/>
      </w:pPr>
      <w:r>
        <w:rPr>
          <w:rStyle w:val="FootnoteReference"/>
        </w:rPr>
        <w:footnoteRef/>
      </w:r>
      <w:r>
        <w:t xml:space="preserve"> </w:t>
      </w:r>
      <w:hyperlink r:id="rId31" w:history="1">
        <w:r w:rsidRPr="00BC4969">
          <w:rPr>
            <w:rStyle w:val="Hyperlink"/>
          </w:rPr>
          <w:t>https://github.com/georgetown-analytics/Box-Office/blob/master/codes/Data_modeling_notebook/exploreMoviesData.ipynb</w:t>
        </w:r>
      </w:hyperlink>
      <w:r>
        <w:t xml:space="preserve"> </w:t>
      </w:r>
    </w:p>
  </w:footnote>
  <w:footnote w:id="32">
    <w:p w14:paraId="72E6015D" w14:textId="77777777" w:rsidR="00573CC3" w:rsidRDefault="00573CC3" w:rsidP="00B56BD5">
      <w:pPr>
        <w:pStyle w:val="FootnoteText"/>
      </w:pPr>
      <w:r>
        <w:rPr>
          <w:rStyle w:val="FootnoteReference"/>
        </w:rPr>
        <w:footnoteRef/>
      </w:r>
      <w:r>
        <w:t xml:space="preserve"> </w:t>
      </w:r>
      <w:hyperlink r:id="rId32" w:history="1">
        <w:r w:rsidRPr="006D755A">
          <w:rPr>
            <w:rStyle w:val="Hyperlink"/>
          </w:rPr>
          <w:t>https://www.boxofficemojo.com/studio/?view=company&amp;view2=yearly&amp;yr=2017&amp;p=.htm</w:t>
        </w:r>
      </w:hyperlink>
      <w:r>
        <w:t xml:space="preserve"> </w:t>
      </w:r>
    </w:p>
  </w:footnote>
  <w:footnote w:id="33">
    <w:p w14:paraId="7CCF48A3" w14:textId="77777777" w:rsidR="00573CC3" w:rsidRDefault="00573CC3" w:rsidP="00B56BD5">
      <w:pPr>
        <w:pStyle w:val="FootnoteText"/>
      </w:pPr>
      <w:r>
        <w:rPr>
          <w:rStyle w:val="FootnoteReference"/>
        </w:rPr>
        <w:footnoteRef/>
      </w:r>
      <w:r>
        <w:t xml:space="preserve"> </w:t>
      </w:r>
      <w:r w:rsidRPr="00E12B25">
        <w:t>https://github.com/georgetown-analytics/Box-Office/blob/master/codes/Data_modeling_notebook/featureSelectionMoviesData.ipynb</w:t>
      </w:r>
    </w:p>
  </w:footnote>
  <w:footnote w:id="34">
    <w:p w14:paraId="37229F29" w14:textId="77777777" w:rsidR="00573CC3" w:rsidRDefault="00573CC3" w:rsidP="00B56BD5">
      <w:pPr>
        <w:pStyle w:val="FootnoteText"/>
      </w:pPr>
      <w:r>
        <w:rPr>
          <w:rStyle w:val="FootnoteReference"/>
        </w:rPr>
        <w:footnoteRef/>
      </w:r>
      <w:r>
        <w:t xml:space="preserve"> </w:t>
      </w:r>
      <w:hyperlink r:id="rId33" w:history="1">
        <w:r w:rsidRPr="006D755A">
          <w:rPr>
            <w:rStyle w:val="Hyperlink"/>
          </w:rPr>
          <w:t>https://github.com/georgetown-analytics/Box-Office/blob/master/codes/Data_modeling_notebook/modelMoviesData_Regression.ipynb</w:t>
        </w:r>
      </w:hyperlink>
      <w:r>
        <w:t xml:space="preserve"> </w:t>
      </w:r>
    </w:p>
  </w:footnote>
  <w:footnote w:id="35">
    <w:p w14:paraId="4640AACE" w14:textId="77777777" w:rsidR="00573CC3" w:rsidRDefault="00573CC3" w:rsidP="00B56BD5">
      <w:pPr>
        <w:pStyle w:val="FootnoteText"/>
      </w:pPr>
      <w:r>
        <w:rPr>
          <w:rStyle w:val="FootnoteReference"/>
        </w:rPr>
        <w:footnoteRef/>
      </w:r>
      <w:r>
        <w:t xml:space="preserve"> </w:t>
      </w:r>
      <w:hyperlink r:id="rId34" w:history="1">
        <w:r w:rsidRPr="006D755A">
          <w:rPr>
            <w:rStyle w:val="Hyperlink"/>
          </w:rPr>
          <w:t>https://github.com/georgetown-analytics/Box-Office/tree/master/final_models</w:t>
        </w:r>
      </w:hyperlink>
      <w:r>
        <w:t xml:space="preserve"> </w:t>
      </w:r>
    </w:p>
  </w:footnote>
  <w:footnote w:id="36">
    <w:p w14:paraId="39E5828B" w14:textId="77777777" w:rsidR="00573CC3" w:rsidRDefault="00573CC3" w:rsidP="00B56BD5">
      <w:pPr>
        <w:pStyle w:val="FootnoteText"/>
      </w:pPr>
      <w:r>
        <w:rPr>
          <w:rStyle w:val="FootnoteReference"/>
        </w:rPr>
        <w:footnoteRef/>
      </w:r>
      <w:r>
        <w:t xml:space="preserve"> </w:t>
      </w:r>
      <w:hyperlink r:id="rId35" w:history="1">
        <w:r w:rsidRPr="006D755A">
          <w:rPr>
            <w:rStyle w:val="Hyperlink"/>
          </w:rPr>
          <w:t>https://github.com/georgetown-analytics/Box-Office/blob/master/codes/Data_modeling_notebook/modelMoviesData_Regression2008.ipynb</w:t>
        </w:r>
      </w:hyperlink>
      <w:r>
        <w:t xml:space="preserve"> </w:t>
      </w:r>
    </w:p>
  </w:footnote>
  <w:footnote w:id="37">
    <w:p w14:paraId="34CDE2F1" w14:textId="77777777" w:rsidR="00573CC3" w:rsidRDefault="00573CC3" w:rsidP="00B56BD5">
      <w:pPr>
        <w:pStyle w:val="FootnoteText"/>
      </w:pPr>
      <w:r>
        <w:rPr>
          <w:rStyle w:val="FootnoteReference"/>
        </w:rPr>
        <w:footnoteRef/>
      </w:r>
      <w:r>
        <w:t xml:space="preserve"> </w:t>
      </w:r>
      <w:hyperlink r:id="rId36" w:history="1">
        <w:r w:rsidRPr="006D755A">
          <w:rPr>
            <w:rStyle w:val="Hyperlink"/>
          </w:rPr>
          <w:t>https://github.com/georgetown-analytics/Box-Office/blob/master/codes/Data_modeling_notebook/modelMoviesData_Classification.ipynb</w:t>
        </w:r>
      </w:hyperlink>
      <w:r>
        <w:t xml:space="preserve"> </w:t>
      </w:r>
    </w:p>
  </w:footnote>
  <w:footnote w:id="38">
    <w:p w14:paraId="59880639" w14:textId="77777777" w:rsidR="00573CC3" w:rsidRDefault="00573CC3" w:rsidP="00B56BD5">
      <w:pPr>
        <w:pStyle w:val="FootnoteText"/>
      </w:pPr>
      <w:r>
        <w:rPr>
          <w:rStyle w:val="FootnoteReference"/>
        </w:rPr>
        <w:footnoteRef/>
      </w:r>
      <w:r>
        <w:t xml:space="preserve"> </w:t>
      </w:r>
      <w:hyperlink r:id="rId37" w:history="1">
        <w:r w:rsidRPr="006D755A">
          <w:rPr>
            <w:rStyle w:val="Hyperlink"/>
          </w:rPr>
          <w:t>https://github.com/georgetown-analytics/Box-Office/tree/master/final_models</w:t>
        </w:r>
      </w:hyperlink>
      <w:r>
        <w:t xml:space="preserve"> </w:t>
      </w:r>
    </w:p>
  </w:footnote>
  <w:footnote w:id="39">
    <w:p w14:paraId="5263AE45" w14:textId="77777777" w:rsidR="00573CC3" w:rsidRDefault="00573CC3" w:rsidP="00B56BD5">
      <w:pPr>
        <w:pStyle w:val="FootnoteText"/>
      </w:pPr>
      <w:r>
        <w:rPr>
          <w:rStyle w:val="FootnoteReference"/>
        </w:rPr>
        <w:footnoteRef/>
      </w:r>
      <w:r>
        <w:t xml:space="preserve"> </w:t>
      </w:r>
      <w:hyperlink r:id="rId38" w:history="1">
        <w:r w:rsidRPr="006D755A">
          <w:rPr>
            <w:rStyle w:val="Hyperlink"/>
          </w:rPr>
          <w:t>https://github.com/georgetown-analytics/Box-Office/blob/master/codes/Data_modeling_notebook/modelMoviesData_Classification2008.ipynb</w:t>
        </w:r>
      </w:hyperlink>
      <w:r>
        <w:t xml:space="preserve">  </w:t>
      </w:r>
    </w:p>
  </w:footnote>
  <w:footnote w:id="40">
    <w:p w14:paraId="552166AE" w14:textId="77777777" w:rsidR="00573CC3" w:rsidRDefault="00573CC3" w:rsidP="00B56BD5">
      <w:pPr>
        <w:pStyle w:val="FootnoteText"/>
      </w:pPr>
      <w:r>
        <w:rPr>
          <w:rStyle w:val="FootnoteReference"/>
        </w:rPr>
        <w:footnoteRef/>
      </w:r>
      <w:r>
        <w:t xml:space="preserve"> </w:t>
      </w:r>
      <w:hyperlink r:id="rId39" w:history="1">
        <w:r w:rsidRPr="006D755A">
          <w:rPr>
            <w:rStyle w:val="Hyperlink"/>
          </w:rPr>
          <w:t>https://github.com/georgetown-analytics/Box-Office/tree/master/final_models</w:t>
        </w:r>
      </w:hyperlink>
      <w:r>
        <w:t xml:space="preserve"> </w:t>
      </w:r>
    </w:p>
  </w:footnote>
  <w:footnote w:id="41">
    <w:p w14:paraId="7D6D0456" w14:textId="77777777" w:rsidR="00573CC3" w:rsidRDefault="00573CC3" w:rsidP="00B56BD5">
      <w:pPr>
        <w:pStyle w:val="FootnoteText"/>
      </w:pPr>
      <w:r>
        <w:rPr>
          <w:rStyle w:val="FootnoteReference"/>
        </w:rPr>
        <w:footnoteRef/>
      </w:r>
      <w:r>
        <w:t xml:space="preserve"> </w:t>
      </w:r>
      <w:hyperlink r:id="rId40" w:history="1">
        <w:r w:rsidRPr="006D755A">
          <w:rPr>
            <w:rStyle w:val="Hyperlink"/>
          </w:rPr>
          <w:t>https://github.com/georgetown-analytics/Box-Office/tree/master/database</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A637E4" w14:textId="77777777" w:rsidR="00573CC3" w:rsidRPr="00FE52EF" w:rsidRDefault="00573CC3" w:rsidP="00226AF6">
    <w:pPr>
      <w:pStyle w:val="Footer"/>
      <w:rPr>
        <w:sz w:val="32"/>
        <w:szCs w:val="32"/>
      </w:rPr>
    </w:pPr>
    <w:r w:rsidRPr="00FE52EF">
      <w:rPr>
        <w:sz w:val="32"/>
        <w:szCs w:val="32"/>
      </w:rPr>
      <w:t xml:space="preserve">Predicting Movie Box Office Revenues </w:t>
    </w:r>
    <w:r>
      <w:rPr>
        <w:sz w:val="32"/>
        <w:szCs w:val="32"/>
      </w:rPr>
      <w:t xml:space="preserve">- </w:t>
    </w:r>
    <w:r w:rsidRPr="00FE52EF">
      <w:rPr>
        <w:sz w:val="32"/>
        <w:szCs w:val="32"/>
      </w:rPr>
      <w:t>Team Box Office Final Presentation</w:t>
    </w:r>
  </w:p>
  <w:p w14:paraId="5CBAEA89" w14:textId="77777777" w:rsidR="00573CC3" w:rsidRDefault="00573C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D6F6E"/>
    <w:multiLevelType w:val="hybridMultilevel"/>
    <w:tmpl w:val="27DEB8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D678E2"/>
    <w:multiLevelType w:val="hybridMultilevel"/>
    <w:tmpl w:val="482874B8"/>
    <w:lvl w:ilvl="0" w:tplc="C9E269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3AD4B89"/>
    <w:multiLevelType w:val="hybridMultilevel"/>
    <w:tmpl w:val="5D141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8D75596"/>
    <w:multiLevelType w:val="hybridMultilevel"/>
    <w:tmpl w:val="BEDA5736"/>
    <w:lvl w:ilvl="0" w:tplc="6FDCDE78">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FE6C33"/>
    <w:multiLevelType w:val="hybridMultilevel"/>
    <w:tmpl w:val="BD3880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E5348A5"/>
    <w:multiLevelType w:val="hybridMultilevel"/>
    <w:tmpl w:val="C51EA1CC"/>
    <w:lvl w:ilvl="0" w:tplc="CA56D25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F211EF5"/>
    <w:multiLevelType w:val="hybridMultilevel"/>
    <w:tmpl w:val="968031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A1D111E"/>
    <w:multiLevelType w:val="hybridMultilevel"/>
    <w:tmpl w:val="B8866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00E762D"/>
    <w:multiLevelType w:val="hybridMultilevel"/>
    <w:tmpl w:val="1D7A57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A002637"/>
    <w:multiLevelType w:val="hybridMultilevel"/>
    <w:tmpl w:val="191EFC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6"/>
  </w:num>
  <w:num w:numId="3">
    <w:abstractNumId w:val="7"/>
  </w:num>
  <w:num w:numId="4">
    <w:abstractNumId w:val="9"/>
  </w:num>
  <w:num w:numId="5">
    <w:abstractNumId w:val="4"/>
  </w:num>
  <w:num w:numId="6">
    <w:abstractNumId w:val="8"/>
  </w:num>
  <w:num w:numId="7">
    <w:abstractNumId w:val="5"/>
  </w:num>
  <w:num w:numId="8">
    <w:abstractNumId w:val="2"/>
  </w:num>
  <w:num w:numId="9">
    <w:abstractNumId w:val="0"/>
  </w:num>
  <w:num w:numId="10">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orge Brooks">
    <w15:presenceInfo w15:providerId="None" w15:userId="George Brooks"/>
  </w15:person>
  <w15:person w15:author="Rebecca George">
    <w15:presenceInfo w15:providerId="Windows Live" w15:userId="4e702cf978a277c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3"/>
  <w:proofState w:spelling="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6BD5"/>
    <w:rsid w:val="000B60EF"/>
    <w:rsid w:val="000C69DE"/>
    <w:rsid w:val="000F540A"/>
    <w:rsid w:val="00111EE0"/>
    <w:rsid w:val="00120F9B"/>
    <w:rsid w:val="00122BF0"/>
    <w:rsid w:val="00226AF6"/>
    <w:rsid w:val="003025E5"/>
    <w:rsid w:val="0033535B"/>
    <w:rsid w:val="00466D82"/>
    <w:rsid w:val="00474E95"/>
    <w:rsid w:val="005017F7"/>
    <w:rsid w:val="00573CC3"/>
    <w:rsid w:val="006007A4"/>
    <w:rsid w:val="00641F4E"/>
    <w:rsid w:val="0066526A"/>
    <w:rsid w:val="006D545A"/>
    <w:rsid w:val="007148CE"/>
    <w:rsid w:val="00772241"/>
    <w:rsid w:val="00791D34"/>
    <w:rsid w:val="007F2EB9"/>
    <w:rsid w:val="008800D5"/>
    <w:rsid w:val="008E380E"/>
    <w:rsid w:val="00900073"/>
    <w:rsid w:val="00924E4C"/>
    <w:rsid w:val="00941996"/>
    <w:rsid w:val="00947D1D"/>
    <w:rsid w:val="009824EC"/>
    <w:rsid w:val="00986C19"/>
    <w:rsid w:val="009959F1"/>
    <w:rsid w:val="00A05F7E"/>
    <w:rsid w:val="00A33872"/>
    <w:rsid w:val="00A41E0A"/>
    <w:rsid w:val="00A646A7"/>
    <w:rsid w:val="00A91373"/>
    <w:rsid w:val="00AD3220"/>
    <w:rsid w:val="00AF3F1F"/>
    <w:rsid w:val="00B321C1"/>
    <w:rsid w:val="00B438F2"/>
    <w:rsid w:val="00B56BD5"/>
    <w:rsid w:val="00B731A3"/>
    <w:rsid w:val="00BA3C49"/>
    <w:rsid w:val="00BB075D"/>
    <w:rsid w:val="00C64DDB"/>
    <w:rsid w:val="00CC0009"/>
    <w:rsid w:val="00D340B5"/>
    <w:rsid w:val="00DA5410"/>
    <w:rsid w:val="00DB1967"/>
    <w:rsid w:val="00E41D18"/>
    <w:rsid w:val="00E50848"/>
    <w:rsid w:val="00E66F47"/>
    <w:rsid w:val="00E81613"/>
    <w:rsid w:val="00EC6B9D"/>
    <w:rsid w:val="00F45198"/>
    <w:rsid w:val="00F54AD1"/>
    <w:rsid w:val="00F97DE2"/>
    <w:rsid w:val="00FE52EF"/>
    <w:rsid w:val="00FF4A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7E08CE"/>
  <w15:chartTrackingRefBased/>
  <w15:docId w15:val="{89AC14B9-3C41-DB40-895F-ACDB4C2CBC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6BD5"/>
    <w:pPr>
      <w:keepNext/>
      <w:keepLines/>
      <w:spacing w:before="240" w:line="259"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56BD5"/>
    <w:pPr>
      <w:keepNext/>
      <w:keepLines/>
      <w:spacing w:before="40" w:line="259" w:lineRule="auto"/>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6BD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56BD5"/>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B56BD5"/>
    <w:pPr>
      <w:outlineLvl w:val="9"/>
    </w:pPr>
  </w:style>
  <w:style w:type="paragraph" w:styleId="Title">
    <w:name w:val="Title"/>
    <w:basedOn w:val="Normal"/>
    <w:next w:val="Normal"/>
    <w:link w:val="TitleChar"/>
    <w:uiPriority w:val="10"/>
    <w:qFormat/>
    <w:rsid w:val="00B56BD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56BD5"/>
    <w:rPr>
      <w:rFonts w:asciiTheme="majorHAnsi" w:eastAsiaTheme="majorEastAsia" w:hAnsiTheme="majorHAnsi" w:cstheme="majorBidi"/>
      <w:spacing w:val="-10"/>
      <w:kern w:val="28"/>
      <w:sz w:val="56"/>
      <w:szCs w:val="56"/>
    </w:rPr>
  </w:style>
  <w:style w:type="paragraph" w:styleId="EndnoteText">
    <w:name w:val="endnote text"/>
    <w:basedOn w:val="Normal"/>
    <w:link w:val="EndnoteTextChar"/>
    <w:uiPriority w:val="99"/>
    <w:semiHidden/>
    <w:unhideWhenUsed/>
    <w:rsid w:val="00B56BD5"/>
    <w:rPr>
      <w:sz w:val="20"/>
      <w:szCs w:val="20"/>
    </w:rPr>
  </w:style>
  <w:style w:type="character" w:customStyle="1" w:styleId="EndnoteTextChar">
    <w:name w:val="Endnote Text Char"/>
    <w:basedOn w:val="DefaultParagraphFont"/>
    <w:link w:val="EndnoteText"/>
    <w:uiPriority w:val="99"/>
    <w:semiHidden/>
    <w:rsid w:val="00B56BD5"/>
    <w:rPr>
      <w:sz w:val="20"/>
      <w:szCs w:val="20"/>
    </w:rPr>
  </w:style>
  <w:style w:type="character" w:styleId="EndnoteReference">
    <w:name w:val="endnote reference"/>
    <w:basedOn w:val="DefaultParagraphFont"/>
    <w:uiPriority w:val="99"/>
    <w:semiHidden/>
    <w:unhideWhenUsed/>
    <w:rsid w:val="00B56BD5"/>
    <w:rPr>
      <w:vertAlign w:val="superscript"/>
    </w:rPr>
  </w:style>
  <w:style w:type="paragraph" w:styleId="FootnoteText">
    <w:name w:val="footnote text"/>
    <w:basedOn w:val="Normal"/>
    <w:link w:val="FootnoteTextChar"/>
    <w:uiPriority w:val="99"/>
    <w:semiHidden/>
    <w:unhideWhenUsed/>
    <w:rsid w:val="00B56BD5"/>
    <w:rPr>
      <w:sz w:val="20"/>
      <w:szCs w:val="20"/>
    </w:rPr>
  </w:style>
  <w:style w:type="character" w:customStyle="1" w:styleId="FootnoteTextChar">
    <w:name w:val="Footnote Text Char"/>
    <w:basedOn w:val="DefaultParagraphFont"/>
    <w:link w:val="FootnoteText"/>
    <w:uiPriority w:val="99"/>
    <w:semiHidden/>
    <w:rsid w:val="00B56BD5"/>
    <w:rPr>
      <w:sz w:val="20"/>
      <w:szCs w:val="20"/>
    </w:rPr>
  </w:style>
  <w:style w:type="character" w:styleId="FootnoteReference">
    <w:name w:val="footnote reference"/>
    <w:basedOn w:val="DefaultParagraphFont"/>
    <w:uiPriority w:val="99"/>
    <w:semiHidden/>
    <w:unhideWhenUsed/>
    <w:rsid w:val="00B56BD5"/>
    <w:rPr>
      <w:vertAlign w:val="superscript"/>
    </w:rPr>
  </w:style>
  <w:style w:type="character" w:styleId="Hyperlink">
    <w:name w:val="Hyperlink"/>
    <w:basedOn w:val="DefaultParagraphFont"/>
    <w:uiPriority w:val="99"/>
    <w:unhideWhenUsed/>
    <w:rsid w:val="00B56BD5"/>
    <w:rPr>
      <w:color w:val="0563C1" w:themeColor="hyperlink"/>
      <w:u w:val="single"/>
    </w:rPr>
  </w:style>
  <w:style w:type="paragraph" w:styleId="ListParagraph">
    <w:name w:val="List Paragraph"/>
    <w:basedOn w:val="Normal"/>
    <w:uiPriority w:val="34"/>
    <w:qFormat/>
    <w:rsid w:val="00B56BD5"/>
    <w:pPr>
      <w:spacing w:after="160" w:line="259" w:lineRule="auto"/>
      <w:ind w:left="720"/>
      <w:contextualSpacing/>
    </w:pPr>
    <w:rPr>
      <w:sz w:val="22"/>
      <w:szCs w:val="22"/>
    </w:rPr>
  </w:style>
  <w:style w:type="paragraph" w:styleId="TOC1">
    <w:name w:val="toc 1"/>
    <w:basedOn w:val="Normal"/>
    <w:next w:val="Normal"/>
    <w:autoRedefine/>
    <w:uiPriority w:val="39"/>
    <w:unhideWhenUsed/>
    <w:rsid w:val="00B56BD5"/>
    <w:pPr>
      <w:spacing w:after="100" w:line="259" w:lineRule="auto"/>
    </w:pPr>
    <w:rPr>
      <w:sz w:val="22"/>
      <w:szCs w:val="22"/>
    </w:rPr>
  </w:style>
  <w:style w:type="paragraph" w:styleId="TOC2">
    <w:name w:val="toc 2"/>
    <w:basedOn w:val="Normal"/>
    <w:next w:val="Normal"/>
    <w:autoRedefine/>
    <w:uiPriority w:val="39"/>
    <w:unhideWhenUsed/>
    <w:rsid w:val="00B56BD5"/>
    <w:pPr>
      <w:spacing w:after="100" w:line="259" w:lineRule="auto"/>
      <w:ind w:left="220"/>
    </w:pPr>
    <w:rPr>
      <w:sz w:val="22"/>
      <w:szCs w:val="22"/>
    </w:rPr>
  </w:style>
  <w:style w:type="table" w:styleId="TableGrid">
    <w:name w:val="Table Grid"/>
    <w:basedOn w:val="TableNormal"/>
    <w:uiPriority w:val="39"/>
    <w:rsid w:val="00B56BD5"/>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B56BD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6BD5"/>
    <w:rPr>
      <w:rFonts w:ascii="Segoe UI" w:hAnsi="Segoe UI" w:cs="Segoe UI"/>
      <w:sz w:val="18"/>
      <w:szCs w:val="18"/>
    </w:rPr>
  </w:style>
  <w:style w:type="paragraph" w:styleId="Header">
    <w:name w:val="header"/>
    <w:basedOn w:val="Normal"/>
    <w:link w:val="HeaderChar"/>
    <w:uiPriority w:val="99"/>
    <w:unhideWhenUsed/>
    <w:rsid w:val="00226AF6"/>
    <w:pPr>
      <w:tabs>
        <w:tab w:val="center" w:pos="4680"/>
        <w:tab w:val="right" w:pos="9360"/>
      </w:tabs>
    </w:pPr>
  </w:style>
  <w:style w:type="character" w:customStyle="1" w:styleId="HeaderChar">
    <w:name w:val="Header Char"/>
    <w:basedOn w:val="DefaultParagraphFont"/>
    <w:link w:val="Header"/>
    <w:uiPriority w:val="99"/>
    <w:rsid w:val="00226AF6"/>
  </w:style>
  <w:style w:type="paragraph" w:styleId="Footer">
    <w:name w:val="footer"/>
    <w:basedOn w:val="Normal"/>
    <w:link w:val="FooterChar"/>
    <w:uiPriority w:val="99"/>
    <w:unhideWhenUsed/>
    <w:rsid w:val="00226AF6"/>
    <w:pPr>
      <w:tabs>
        <w:tab w:val="center" w:pos="4680"/>
        <w:tab w:val="right" w:pos="9360"/>
      </w:tabs>
    </w:pPr>
  </w:style>
  <w:style w:type="character" w:customStyle="1" w:styleId="FooterChar">
    <w:name w:val="Footer Char"/>
    <w:basedOn w:val="DefaultParagraphFont"/>
    <w:link w:val="Footer"/>
    <w:uiPriority w:val="99"/>
    <w:rsid w:val="00226AF6"/>
  </w:style>
  <w:style w:type="character" w:styleId="FollowedHyperlink">
    <w:name w:val="FollowedHyperlink"/>
    <w:basedOn w:val="DefaultParagraphFont"/>
    <w:uiPriority w:val="99"/>
    <w:semiHidden/>
    <w:unhideWhenUsed/>
    <w:rsid w:val="00AF3F1F"/>
    <w:rPr>
      <w:color w:val="954F72" w:themeColor="followedHyperlink"/>
      <w:u w:val="single"/>
    </w:rPr>
  </w:style>
  <w:style w:type="character" w:customStyle="1" w:styleId="UnresolvedMention1">
    <w:name w:val="Unresolved Mention1"/>
    <w:basedOn w:val="DefaultParagraphFont"/>
    <w:uiPriority w:val="99"/>
    <w:semiHidden/>
    <w:unhideWhenUsed/>
    <w:rsid w:val="007148CE"/>
    <w:rPr>
      <w:color w:val="605E5C"/>
      <w:shd w:val="clear" w:color="auto" w:fill="E1DFDD"/>
    </w:rPr>
  </w:style>
  <w:style w:type="paragraph" w:styleId="NormalWeb">
    <w:name w:val="Normal (Web)"/>
    <w:basedOn w:val="Normal"/>
    <w:uiPriority w:val="99"/>
    <w:semiHidden/>
    <w:unhideWhenUsed/>
    <w:rsid w:val="00E66F47"/>
    <w:pPr>
      <w:spacing w:before="100" w:beforeAutospacing="1" w:after="100" w:afterAutospacing="1"/>
    </w:pPr>
    <w:rPr>
      <w:rFonts w:ascii="Times New Roman" w:eastAsiaTheme="minorEastAsia" w:hAnsi="Times New Roman" w:cs="Times New Roman"/>
    </w:rPr>
  </w:style>
  <w:style w:type="paragraph" w:styleId="HTMLPreformatted">
    <w:name w:val="HTML Preformatted"/>
    <w:basedOn w:val="Normal"/>
    <w:link w:val="HTMLPreformattedChar"/>
    <w:uiPriority w:val="99"/>
    <w:semiHidden/>
    <w:unhideWhenUsed/>
    <w:rsid w:val="0011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11EE0"/>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0C69DE"/>
    <w:rPr>
      <w:sz w:val="16"/>
      <w:szCs w:val="16"/>
    </w:rPr>
  </w:style>
  <w:style w:type="paragraph" w:styleId="CommentText">
    <w:name w:val="annotation text"/>
    <w:basedOn w:val="Normal"/>
    <w:link w:val="CommentTextChar"/>
    <w:uiPriority w:val="99"/>
    <w:semiHidden/>
    <w:unhideWhenUsed/>
    <w:rsid w:val="000C69DE"/>
    <w:rPr>
      <w:sz w:val="20"/>
      <w:szCs w:val="20"/>
    </w:rPr>
  </w:style>
  <w:style w:type="character" w:customStyle="1" w:styleId="CommentTextChar">
    <w:name w:val="Comment Text Char"/>
    <w:basedOn w:val="DefaultParagraphFont"/>
    <w:link w:val="CommentText"/>
    <w:uiPriority w:val="99"/>
    <w:semiHidden/>
    <w:rsid w:val="000C69DE"/>
    <w:rPr>
      <w:sz w:val="20"/>
      <w:szCs w:val="20"/>
    </w:rPr>
  </w:style>
  <w:style w:type="paragraph" w:styleId="CommentSubject">
    <w:name w:val="annotation subject"/>
    <w:basedOn w:val="CommentText"/>
    <w:next w:val="CommentText"/>
    <w:link w:val="CommentSubjectChar"/>
    <w:uiPriority w:val="99"/>
    <w:semiHidden/>
    <w:unhideWhenUsed/>
    <w:rsid w:val="000C69DE"/>
    <w:rPr>
      <w:b/>
      <w:bCs/>
    </w:rPr>
  </w:style>
  <w:style w:type="character" w:customStyle="1" w:styleId="CommentSubjectChar">
    <w:name w:val="Comment Subject Char"/>
    <w:basedOn w:val="CommentTextChar"/>
    <w:link w:val="CommentSubject"/>
    <w:uiPriority w:val="99"/>
    <w:semiHidden/>
    <w:rsid w:val="000C69D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745607">
      <w:bodyDiv w:val="1"/>
      <w:marLeft w:val="0"/>
      <w:marRight w:val="0"/>
      <w:marTop w:val="0"/>
      <w:marBottom w:val="0"/>
      <w:divBdr>
        <w:top w:val="none" w:sz="0" w:space="0" w:color="auto"/>
        <w:left w:val="none" w:sz="0" w:space="0" w:color="auto"/>
        <w:bottom w:val="none" w:sz="0" w:space="0" w:color="auto"/>
        <w:right w:val="none" w:sz="0" w:space="0" w:color="auto"/>
      </w:divBdr>
    </w:div>
    <w:div w:id="377556227">
      <w:bodyDiv w:val="1"/>
      <w:marLeft w:val="0"/>
      <w:marRight w:val="0"/>
      <w:marTop w:val="0"/>
      <w:marBottom w:val="0"/>
      <w:divBdr>
        <w:top w:val="none" w:sz="0" w:space="0" w:color="auto"/>
        <w:left w:val="none" w:sz="0" w:space="0" w:color="auto"/>
        <w:bottom w:val="none" w:sz="0" w:space="0" w:color="auto"/>
        <w:right w:val="none" w:sz="0" w:space="0" w:color="auto"/>
      </w:divBdr>
    </w:div>
    <w:div w:id="1907184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6.png"/><Relationship Id="rId68" Type="http://schemas.openxmlformats.org/officeDocument/2006/relationships/image" Target="media/image600.png"/><Relationship Id="rId84" Type="http://schemas.openxmlformats.org/officeDocument/2006/relationships/image" Target="media/image73.png"/><Relationship Id="rId89" Type="http://schemas.openxmlformats.org/officeDocument/2006/relationships/image" Target="media/image76.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emf"/><Relationship Id="rId37" Type="http://schemas.openxmlformats.org/officeDocument/2006/relationships/image" Target="media/image30.emf"/><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0.png"/><Relationship Id="rId79" Type="http://schemas.openxmlformats.org/officeDocument/2006/relationships/image" Target="media/image71.png"/><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61.png"/><Relationship Id="rId80" Type="http://schemas.openxmlformats.org/officeDocument/2006/relationships/image" Target="media/image67.png"/><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9.png"/><Relationship Id="rId103"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4.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5.png"/><Relationship Id="rId91" Type="http://schemas.openxmlformats.org/officeDocument/2006/relationships/image" Target="media/image83.png"/><Relationship Id="rId96" Type="http://schemas.openxmlformats.org/officeDocument/2006/relationships/comments" Target="comment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3.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70.png"/><Relationship Id="rId81" Type="http://schemas.openxmlformats.org/officeDocument/2006/relationships/image" Target="media/image68.png"/><Relationship Id="rId86" Type="http://schemas.openxmlformats.org/officeDocument/2006/relationships/image" Target="media/image78.png"/><Relationship Id="rId94" Type="http://schemas.openxmlformats.org/officeDocument/2006/relationships/image" Target="media/image80.png"/><Relationship Id="rId99" Type="http://schemas.openxmlformats.org/officeDocument/2006/relationships/image" Target="media/image82.png"/><Relationship Id="rId101" Type="http://schemas.openxmlformats.org/officeDocument/2006/relationships/image" Target="media/image87.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7.emf"/><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microsoft.com/office/2011/relationships/commentsExtended" Target="commentsExtended.xm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9.png"/><Relationship Id="rId61" Type="http://schemas.openxmlformats.org/officeDocument/2006/relationships/image" Target="media/image54.png"/><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6.emf"/><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6.png"/><Relationship Id="rId105" Type="http://schemas.microsoft.com/office/2011/relationships/people" Target="people.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58.png"/><Relationship Id="rId93" Type="http://schemas.openxmlformats.org/officeDocument/2006/relationships/image" Target="media/image85.png"/><Relationship Id="rId98" Type="http://schemas.microsoft.com/office/2016/09/relationships/commentsIds" Target="commentsIds.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7.png"/></Relationships>
</file>

<file path=word/_rels/footnotes.xml.rels><?xml version="1.0" encoding="UTF-8" standalone="yes"?>
<Relationships xmlns="http://schemas.openxmlformats.org/package/2006/relationships"><Relationship Id="rId13" Type="http://schemas.openxmlformats.org/officeDocument/2006/relationships/hyperlink" Target="https://github.com/georgetown-analytics/Box-Office/blob/master/codes/API_pulls/pull_OMDB_API.py" TargetMode="External"/><Relationship Id="rId18" Type="http://schemas.openxmlformats.org/officeDocument/2006/relationships/hyperlink" Target="https://github.com/georgetown-analytics/Box-Office/tree/master/data" TargetMode="External"/><Relationship Id="rId26" Type="http://schemas.openxmlformats.org/officeDocument/2006/relationships/hyperlink" Target="https://github.com/georgetown-analytics/Box-Office/blob/master/codes/Data_preprocessing_code/preprocessData.py" TargetMode="External"/><Relationship Id="rId39" Type="http://schemas.openxmlformats.org/officeDocument/2006/relationships/hyperlink" Target="https://github.com/georgetown-analytics/Box-Office/tree/master/final_models" TargetMode="External"/><Relationship Id="rId21" Type="http://schemas.openxmlformats.org/officeDocument/2006/relationships/hyperlink" Target="https://github.com/georgetown-analytics/Box-Office/blob/master/codes/Data_wrangling_code/mergeDataModule.py" TargetMode="External"/><Relationship Id="rId34" Type="http://schemas.openxmlformats.org/officeDocument/2006/relationships/hyperlink" Target="https://github.com/georgetown-analytics/Box-Office/tree/master/final_models" TargetMode="External"/><Relationship Id="rId7" Type="http://schemas.openxmlformats.org/officeDocument/2006/relationships/hyperlink" Target="https://www.washingtonpost.com/news/arts-and-entertainment/wp/2016/05/16/its-hard-to-predict-a-movies-profitability-but-you-learn-some-lessons-along-the-way/?utm_term=.2059b397e08d" TargetMode="External"/><Relationship Id="rId12" Type="http://schemas.openxmlformats.org/officeDocument/2006/relationships/hyperlink" Target="http://www.omdbapi.com/" TargetMode="External"/><Relationship Id="rId17" Type="http://schemas.openxmlformats.org/officeDocument/2006/relationships/hyperlink" Target="https://github.com/georgetown-analytics/Box-Office/blob/master/codes/API_pulls/pull_TMDB_API_newMovies.py" TargetMode="External"/><Relationship Id="rId25" Type="http://schemas.openxmlformats.org/officeDocument/2006/relationships/hyperlink" Target="https://github.com/georgetown-analytics/Box-Office/tree/master/database" TargetMode="External"/><Relationship Id="rId33" Type="http://schemas.openxmlformats.org/officeDocument/2006/relationships/hyperlink" Target="https://github.com/georgetown-analytics/Box-Office/blob/master/codes/Data_modeling_notebook/modelMoviesData_Regression.ipynb" TargetMode="External"/><Relationship Id="rId38" Type="http://schemas.openxmlformats.org/officeDocument/2006/relationships/hyperlink" Target="https://github.com/georgetown-analytics/Box-Office/blob/master/codes/Data_modeling_notebook/modelMoviesData_Classification2008.ipynb" TargetMode="External"/><Relationship Id="rId2" Type="http://schemas.openxmlformats.org/officeDocument/2006/relationships/hyperlink" Target="https://arxiv.org/ftp/arxiv/papers/1804/1804.03565.pdf" TargetMode="External"/><Relationship Id="rId16" Type="http://schemas.openxmlformats.org/officeDocument/2006/relationships/hyperlink" Target="https://github.com/georgetown-analytics/Box-Office/blob/master/codes/API_pulls/pull_OMDB_API_newMovies.py" TargetMode="External"/><Relationship Id="rId20" Type="http://schemas.openxmlformats.org/officeDocument/2006/relationships/hyperlink" Target="https://github.com/georgetown-analytics/Box-Office/blob/master/codes/Data_wrangling_code/parseColumnsModule.py" TargetMode="External"/><Relationship Id="rId29" Type="http://schemas.openxmlformats.org/officeDocument/2006/relationships/hyperlink" Target="https://github.com/georgetown-analytics/Box-Office/tree/master/data" TargetMode="External"/><Relationship Id="rId1" Type="http://schemas.openxmlformats.org/officeDocument/2006/relationships/hyperlink" Target="https://www.stat.berkeley.edu/~aldous/Research/Ugrad/Xiaoyu_Hu.pdf" TargetMode="External"/><Relationship Id="rId6" Type="http://schemas.openxmlformats.org/officeDocument/2006/relationships/hyperlink" Target="https://io9.gizmodo.com/5747305/how-much-money-does-a-movie-need-to-make-to-be-profitable" TargetMode="External"/><Relationship Id="rId11" Type="http://schemas.openxmlformats.org/officeDocument/2006/relationships/hyperlink" Target="https://www.the-numbers.com/movie/budgets/" TargetMode="External"/><Relationship Id="rId24" Type="http://schemas.openxmlformats.org/officeDocument/2006/relationships/hyperlink" Target="https://github.com/georgetown-analytics/Box-Office/tree/master/filled_in_data" TargetMode="External"/><Relationship Id="rId32" Type="http://schemas.openxmlformats.org/officeDocument/2006/relationships/hyperlink" Target="https://www.boxofficemojo.com/studio/?view=company&amp;view2=yearly&amp;yr=2017&amp;p=.htm" TargetMode="External"/><Relationship Id="rId37" Type="http://schemas.openxmlformats.org/officeDocument/2006/relationships/hyperlink" Target="https://github.com/georgetown-analytics/Box-Office/tree/master/final_models" TargetMode="External"/><Relationship Id="rId40" Type="http://schemas.openxmlformats.org/officeDocument/2006/relationships/hyperlink" Target="https://github.com/georgetown-analytics/Box-Office/tree/master/database" TargetMode="External"/><Relationship Id="rId5" Type="http://schemas.openxmlformats.org/officeDocument/2006/relationships/hyperlink" Target="https://stephenfollows.com/how-movies-make-money-hollywood-blockbusters/" TargetMode="External"/><Relationship Id="rId15" Type="http://schemas.openxmlformats.org/officeDocument/2006/relationships/hyperlink" Target="https://github.com/georgetown-analytics/Box-Office/blob/master/codes/API_pulls/pull_TMDB_API.py" TargetMode="External"/><Relationship Id="rId23" Type="http://schemas.openxmlformats.org/officeDocument/2006/relationships/hyperlink" Target="https://github.com/georgetown-analytics/Box-Office/blob/master/codes/Data_wrangling_code/cleanData.py" TargetMode="External"/><Relationship Id="rId28" Type="http://schemas.openxmlformats.org/officeDocument/2006/relationships/hyperlink" Target="https://fred.stlouisfed.org/series/CPIAUCSL" TargetMode="External"/><Relationship Id="rId36" Type="http://schemas.openxmlformats.org/officeDocument/2006/relationships/hyperlink" Target="https://github.com/georgetown-analytics/Box-Office/blob/master/codes/Data_modeling_notebook/modelMoviesData_Classification.ipynb" TargetMode="External"/><Relationship Id="rId10" Type="http://schemas.openxmlformats.org/officeDocument/2006/relationships/hyperlink" Target="https://www.kaggle.com/tmdb/tmdb-movie-metadata/home" TargetMode="External"/><Relationship Id="rId19" Type="http://schemas.openxmlformats.org/officeDocument/2006/relationships/hyperlink" Target="https://github.com/georgetown-analytics/Box-Office/blob/master/codes/Data_wrangling_code/joinDataModule.py" TargetMode="External"/><Relationship Id="rId31" Type="http://schemas.openxmlformats.org/officeDocument/2006/relationships/hyperlink" Target="https://github.com/georgetown-analytics/Box-Office/blob/master/codes/Data_modeling_notebook/exploreMoviesData.ipynb" TargetMode="External"/><Relationship Id="rId4" Type="http://schemas.openxmlformats.org/officeDocument/2006/relationships/hyperlink" Target="https://stephenfollows.com/about-stephen/" TargetMode="External"/><Relationship Id="rId9" Type="http://schemas.openxmlformats.org/officeDocument/2006/relationships/hyperlink" Target="https://www.kaggle.com/rounakbanik/the-movies-dataset" TargetMode="External"/><Relationship Id="rId14" Type="http://schemas.openxmlformats.org/officeDocument/2006/relationships/hyperlink" Target="https://www.themoviedb.org/" TargetMode="External"/><Relationship Id="rId22" Type="http://schemas.openxmlformats.org/officeDocument/2006/relationships/hyperlink" Target="https://github.com/georgetown-analytics/Box-Office/blob/master/codes/Data_wrangling_code/movieFunctions.py" TargetMode="External"/><Relationship Id="rId27" Type="http://schemas.openxmlformats.org/officeDocument/2006/relationships/hyperlink" Target="https://www.boxofficemojo.com/seasonal/" TargetMode="External"/><Relationship Id="rId30" Type="http://schemas.openxmlformats.org/officeDocument/2006/relationships/hyperlink" Target="https://github.com/georgetown-analytics/Box-Office/tree/master/database" TargetMode="External"/><Relationship Id="rId35" Type="http://schemas.openxmlformats.org/officeDocument/2006/relationships/hyperlink" Target="https://github.com/georgetown-analytics/Box-Office/blob/master/codes/Data_modeling_notebook/modelMoviesData_Regression2008.ipynb" TargetMode="External"/><Relationship Id="rId8" Type="http://schemas.openxmlformats.org/officeDocument/2006/relationships/hyperlink" Target="https://bombreport.com/articles/when-does-a-movie-break-even-at-the-box-office/" TargetMode="External"/><Relationship Id="rId3" Type="http://schemas.openxmlformats.org/officeDocument/2006/relationships/hyperlink" Target="https://now.uiowa.edu/2016/02/boffo-or-bom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289443-B27A-1546-AB8D-28B23506BF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40</Pages>
  <Words>11147</Words>
  <Characters>63541</Characters>
  <Application>Microsoft Office Word</Application>
  <DocSecurity>0</DocSecurity>
  <Lines>529</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Brooks</dc:creator>
  <cp:keywords/>
  <dc:description/>
  <cp:lastModifiedBy>George Brooks</cp:lastModifiedBy>
  <cp:revision>3</cp:revision>
  <dcterms:created xsi:type="dcterms:W3CDTF">2018-09-07T23:25:00Z</dcterms:created>
  <dcterms:modified xsi:type="dcterms:W3CDTF">2018-09-07T23:27:00Z</dcterms:modified>
</cp:coreProperties>
</file>